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75E3" w:rsidRPr="004D75E3" w:rsidRDefault="004D75E3" w:rsidP="004D75E3">
      <w:pPr>
        <w:shd w:val="clear" w:color="auto" w:fill="FAFAFA"/>
        <w:spacing w:after="300" w:line="315" w:lineRule="atLeast"/>
        <w:rPr>
          <w:rFonts w:ascii="Arial" w:eastAsia="Times New Roman" w:hAnsi="Arial" w:cs="Arial"/>
          <w:color w:val="333333"/>
          <w:sz w:val="21"/>
          <w:szCs w:val="21"/>
        </w:rPr>
      </w:pPr>
      <w:r w:rsidRPr="004D75E3">
        <w:rPr>
          <w:rFonts w:ascii="Arial" w:eastAsia="Times New Roman" w:hAnsi="Arial" w:cs="Arial"/>
          <w:color w:val="333333"/>
          <w:sz w:val="21"/>
          <w:szCs w:val="21"/>
        </w:rPr>
        <w:t>An important aspect of this class is to peruse the materials in the github repository. All of the most up to date material can be found here</w:t>
      </w:r>
    </w:p>
    <w:p w:rsidR="004D75E3" w:rsidRPr="004D75E3" w:rsidRDefault="004D75E3" w:rsidP="004D75E3">
      <w:pPr>
        <w:shd w:val="clear" w:color="auto" w:fill="FAFAFA"/>
        <w:spacing w:after="300" w:line="315" w:lineRule="atLeast"/>
        <w:rPr>
          <w:rFonts w:ascii="Arial" w:eastAsia="Times New Roman" w:hAnsi="Arial" w:cs="Arial"/>
          <w:color w:val="333333"/>
          <w:sz w:val="21"/>
          <w:szCs w:val="21"/>
        </w:rPr>
      </w:pPr>
      <w:hyperlink r:id="rId5" w:tgtFrame="_blank" w:tooltip="null" w:history="1">
        <w:r w:rsidRPr="004D75E3">
          <w:rPr>
            <w:rFonts w:ascii="Arial" w:eastAsia="Times New Roman" w:hAnsi="Arial" w:cs="Arial"/>
            <w:color w:val="428BCA"/>
            <w:sz w:val="21"/>
            <w:szCs w:val="21"/>
          </w:rPr>
          <w:t>https://github.com/bcaffo/courses/tree/master/06_StatisticalInference</w:t>
        </w:r>
      </w:hyperlink>
    </w:p>
    <w:p w:rsidR="004D75E3" w:rsidRPr="004D75E3" w:rsidRDefault="004D75E3" w:rsidP="004D75E3">
      <w:pPr>
        <w:shd w:val="clear" w:color="auto" w:fill="FAFAFA"/>
        <w:spacing w:after="300" w:line="315" w:lineRule="atLeast"/>
        <w:rPr>
          <w:rFonts w:ascii="Arial" w:eastAsia="Times New Roman" w:hAnsi="Arial" w:cs="Arial"/>
          <w:color w:val="333333"/>
          <w:sz w:val="21"/>
          <w:szCs w:val="21"/>
        </w:rPr>
      </w:pPr>
      <w:r w:rsidRPr="004D75E3">
        <w:rPr>
          <w:rFonts w:ascii="Arial" w:eastAsia="Times New Roman" w:hAnsi="Arial" w:cs="Arial"/>
          <w:color w:val="333333"/>
          <w:sz w:val="21"/>
          <w:szCs w:val="21"/>
        </w:rPr>
        <w:t>You should clone this repository as your first step in this class and make sure to fetch updates periodically. (Please send pull requests too!) It is one of the most essential components of the Specialization that you start to use Git frequently. We're practicing what we preach as well by using the tools in the series to create the series, especially git.</w:t>
      </w:r>
    </w:p>
    <w:p w:rsidR="004D75E3" w:rsidRPr="004D75E3" w:rsidRDefault="004D75E3" w:rsidP="004D75E3">
      <w:pPr>
        <w:shd w:val="clear" w:color="auto" w:fill="FAFAFA"/>
        <w:spacing w:after="300" w:line="315" w:lineRule="atLeast"/>
        <w:rPr>
          <w:rFonts w:ascii="Arial" w:eastAsia="Times New Roman" w:hAnsi="Arial" w:cs="Arial"/>
          <w:color w:val="333333"/>
          <w:sz w:val="21"/>
          <w:szCs w:val="21"/>
        </w:rPr>
      </w:pPr>
      <w:r w:rsidRPr="004D75E3">
        <w:rPr>
          <w:rFonts w:ascii="Arial" w:eastAsia="Times New Roman" w:hAnsi="Arial" w:cs="Arial"/>
          <w:color w:val="333333"/>
          <w:sz w:val="21"/>
          <w:szCs w:val="21"/>
        </w:rPr>
        <w:t>You can clone the whole repo with (http)</w:t>
      </w:r>
    </w:p>
    <w:p w:rsidR="004D75E3" w:rsidRPr="004D75E3" w:rsidRDefault="004D75E3" w:rsidP="004D75E3">
      <w:pPr>
        <w:shd w:val="clear" w:color="auto" w:fill="FAFAFA"/>
        <w:spacing w:after="300" w:line="315" w:lineRule="atLeast"/>
        <w:rPr>
          <w:rFonts w:ascii="Arial" w:eastAsia="Times New Roman" w:hAnsi="Arial" w:cs="Arial"/>
          <w:color w:val="333333"/>
          <w:sz w:val="21"/>
          <w:szCs w:val="21"/>
        </w:rPr>
      </w:pPr>
      <w:proofErr w:type="gramStart"/>
      <w:r w:rsidRPr="004D75E3">
        <w:rPr>
          <w:rFonts w:ascii="Arial" w:eastAsia="Times New Roman" w:hAnsi="Arial" w:cs="Arial"/>
          <w:color w:val="333333"/>
          <w:sz w:val="21"/>
          <w:szCs w:val="21"/>
        </w:rPr>
        <w:t>git</w:t>
      </w:r>
      <w:proofErr w:type="gramEnd"/>
      <w:r w:rsidRPr="004D75E3">
        <w:rPr>
          <w:rFonts w:ascii="Arial" w:eastAsia="Times New Roman" w:hAnsi="Arial" w:cs="Arial"/>
          <w:color w:val="333333"/>
          <w:sz w:val="21"/>
          <w:szCs w:val="21"/>
        </w:rPr>
        <w:t xml:space="preserve"> clone </w:t>
      </w:r>
      <w:hyperlink r:id="rId6" w:tgtFrame="_blank" w:tooltip="Link: https://github.com/bcaffo/courses.git" w:history="1">
        <w:r w:rsidRPr="004D75E3">
          <w:rPr>
            <w:rFonts w:ascii="Arial" w:eastAsia="Times New Roman" w:hAnsi="Arial" w:cs="Arial"/>
            <w:color w:val="428BCA"/>
            <w:sz w:val="21"/>
            <w:szCs w:val="21"/>
          </w:rPr>
          <w:t>https://github.com/bcaffo/courses.git</w:t>
        </w:r>
      </w:hyperlink>
    </w:p>
    <w:p w:rsidR="004D75E3" w:rsidRPr="004D75E3" w:rsidRDefault="004D75E3" w:rsidP="004D75E3">
      <w:pPr>
        <w:shd w:val="clear" w:color="auto" w:fill="FAFAFA"/>
        <w:spacing w:after="300" w:line="315" w:lineRule="atLeast"/>
        <w:rPr>
          <w:rFonts w:ascii="Arial" w:eastAsia="Times New Roman" w:hAnsi="Arial" w:cs="Arial"/>
          <w:color w:val="333333"/>
          <w:sz w:val="21"/>
          <w:szCs w:val="21"/>
        </w:rPr>
      </w:pPr>
      <w:proofErr w:type="gramStart"/>
      <w:r w:rsidRPr="004D75E3">
        <w:rPr>
          <w:rFonts w:ascii="Arial" w:eastAsia="Times New Roman" w:hAnsi="Arial" w:cs="Arial"/>
          <w:color w:val="333333"/>
          <w:sz w:val="21"/>
          <w:szCs w:val="21"/>
        </w:rPr>
        <w:t>or</w:t>
      </w:r>
      <w:proofErr w:type="gramEnd"/>
      <w:r w:rsidRPr="004D75E3">
        <w:rPr>
          <w:rFonts w:ascii="Arial" w:eastAsia="Times New Roman" w:hAnsi="Arial" w:cs="Arial"/>
          <w:color w:val="333333"/>
          <w:sz w:val="21"/>
          <w:szCs w:val="21"/>
        </w:rPr>
        <w:t xml:space="preserve"> (ssh)</w:t>
      </w:r>
    </w:p>
    <w:p w:rsidR="004D75E3" w:rsidRPr="004D75E3" w:rsidRDefault="004D75E3" w:rsidP="004D75E3">
      <w:pPr>
        <w:shd w:val="clear" w:color="auto" w:fill="FAFAFA"/>
        <w:spacing w:after="300" w:line="315" w:lineRule="atLeast"/>
        <w:rPr>
          <w:rFonts w:ascii="Arial" w:eastAsia="Times New Roman" w:hAnsi="Arial" w:cs="Arial"/>
          <w:color w:val="333333"/>
          <w:sz w:val="21"/>
          <w:szCs w:val="21"/>
        </w:rPr>
      </w:pPr>
      <w:proofErr w:type="gramStart"/>
      <w:r w:rsidRPr="004D75E3">
        <w:rPr>
          <w:rFonts w:ascii="Arial" w:eastAsia="Times New Roman" w:hAnsi="Arial" w:cs="Arial"/>
          <w:color w:val="333333"/>
          <w:sz w:val="21"/>
          <w:szCs w:val="21"/>
        </w:rPr>
        <w:t>git</w:t>
      </w:r>
      <w:proofErr w:type="gramEnd"/>
      <w:r w:rsidRPr="004D75E3">
        <w:rPr>
          <w:rFonts w:ascii="Arial" w:eastAsia="Times New Roman" w:hAnsi="Arial" w:cs="Arial"/>
          <w:color w:val="333333"/>
          <w:sz w:val="21"/>
          <w:szCs w:val="21"/>
        </w:rPr>
        <w:t xml:space="preserve"> clone git@github.com:bcaffo/courses.git</w:t>
      </w:r>
    </w:p>
    <w:p w:rsidR="004D75E3" w:rsidRPr="004D75E3" w:rsidRDefault="004D75E3" w:rsidP="004D75E3">
      <w:pPr>
        <w:shd w:val="clear" w:color="auto" w:fill="FAFAFA"/>
        <w:spacing w:after="300" w:line="315" w:lineRule="atLeast"/>
        <w:rPr>
          <w:rFonts w:ascii="Arial" w:eastAsia="Times New Roman" w:hAnsi="Arial" w:cs="Arial"/>
          <w:color w:val="333333"/>
          <w:sz w:val="21"/>
          <w:szCs w:val="21"/>
        </w:rPr>
      </w:pPr>
      <w:r w:rsidRPr="004D75E3">
        <w:rPr>
          <w:rFonts w:ascii="Arial" w:eastAsia="Times New Roman" w:hAnsi="Arial" w:cs="Arial"/>
          <w:color w:val="333333"/>
          <w:sz w:val="21"/>
          <w:szCs w:val="21"/>
        </w:rPr>
        <w:t>The lectures are in the index.Rmd lecture files. In Data Products, we'll cover how to create these sorts of slides. However, for the time being, you should be able to open them in R Studio and look at their contents. You will see all of the R code to recreate the lectures. Going through the R code is the best way to familiarize yourself with the lecture materials.</w:t>
      </w:r>
    </w:p>
    <w:p w:rsidR="004D75E3" w:rsidRPr="004D75E3" w:rsidRDefault="004D75E3" w:rsidP="004D75E3">
      <w:pPr>
        <w:shd w:val="clear" w:color="auto" w:fill="FAFAFA"/>
        <w:spacing w:after="300" w:line="315" w:lineRule="atLeast"/>
        <w:rPr>
          <w:rFonts w:ascii="Arial" w:eastAsia="Times New Roman" w:hAnsi="Arial" w:cs="Arial"/>
          <w:color w:val="333333"/>
          <w:sz w:val="21"/>
          <w:szCs w:val="21"/>
        </w:rPr>
      </w:pPr>
      <w:r w:rsidRPr="004D75E3">
        <w:rPr>
          <w:rFonts w:ascii="Arial" w:eastAsia="Times New Roman" w:hAnsi="Arial" w:cs="Arial"/>
          <w:color w:val="333333"/>
          <w:sz w:val="21"/>
          <w:szCs w:val="21"/>
        </w:rPr>
        <w:t>If you'd prefer to watch the videos on YouTube, the current version of the class is here</w:t>
      </w:r>
      <w:proofErr w:type="gramStart"/>
      <w:r w:rsidRPr="004D75E3">
        <w:rPr>
          <w:rFonts w:ascii="Arial" w:eastAsia="Times New Roman" w:hAnsi="Arial" w:cs="Arial"/>
          <w:color w:val="333333"/>
          <w:sz w:val="21"/>
          <w:szCs w:val="21"/>
        </w:rPr>
        <w:t>:</w:t>
      </w:r>
      <w:proofErr w:type="gramEnd"/>
      <w:r w:rsidRPr="004D75E3">
        <w:rPr>
          <w:rFonts w:ascii="Arial" w:eastAsia="Times New Roman" w:hAnsi="Arial" w:cs="Arial"/>
          <w:color w:val="333333"/>
          <w:sz w:val="21"/>
          <w:szCs w:val="21"/>
        </w:rPr>
        <w:fldChar w:fldCharType="begin"/>
      </w:r>
      <w:r w:rsidRPr="004D75E3">
        <w:rPr>
          <w:rFonts w:ascii="Arial" w:eastAsia="Times New Roman" w:hAnsi="Arial" w:cs="Arial"/>
          <w:color w:val="333333"/>
          <w:sz w:val="21"/>
          <w:szCs w:val="21"/>
        </w:rPr>
        <w:instrText xml:space="preserve"> HYPERLINK "https://www.youtube.com/playlist?list=PLpl-gQkQivXiBmGyzLrUjzsblmQsLtkzJ" \t "_blank" </w:instrText>
      </w:r>
      <w:r w:rsidRPr="004D75E3">
        <w:rPr>
          <w:rFonts w:ascii="Arial" w:eastAsia="Times New Roman" w:hAnsi="Arial" w:cs="Arial"/>
          <w:color w:val="333333"/>
          <w:sz w:val="21"/>
          <w:szCs w:val="21"/>
        </w:rPr>
        <w:fldChar w:fldCharType="separate"/>
      </w:r>
      <w:r w:rsidRPr="004D75E3">
        <w:rPr>
          <w:rFonts w:ascii="Arial" w:eastAsia="Times New Roman" w:hAnsi="Arial" w:cs="Arial"/>
          <w:color w:val="428BCA"/>
          <w:sz w:val="21"/>
          <w:szCs w:val="21"/>
        </w:rPr>
        <w:t>https://www.youtube.com/playlist?list=PLpl-gQkQivXiBmGyzLrUjzsblmQsLtkzJ</w:t>
      </w:r>
      <w:r w:rsidRPr="004D75E3">
        <w:rPr>
          <w:rFonts w:ascii="Arial" w:eastAsia="Times New Roman" w:hAnsi="Arial" w:cs="Arial"/>
          <w:color w:val="333333"/>
          <w:sz w:val="21"/>
          <w:szCs w:val="21"/>
        </w:rPr>
        <w:fldChar w:fldCharType="end"/>
      </w:r>
    </w:p>
    <w:p w:rsidR="00477133" w:rsidRPr="00477133" w:rsidRDefault="00477133" w:rsidP="00477133">
      <w:pPr>
        <w:pStyle w:val="NoSpacing"/>
        <w:rPr>
          <w:b/>
        </w:rPr>
      </w:pPr>
      <w:r w:rsidRPr="00477133">
        <w:rPr>
          <w:b/>
        </w:rPr>
        <w:t>Course Content</w:t>
      </w:r>
    </w:p>
    <w:p w:rsidR="00477133" w:rsidRPr="00477133" w:rsidRDefault="00477133" w:rsidP="00477133">
      <w:pPr>
        <w:pStyle w:val="NoSpacing"/>
        <w:rPr>
          <w:sz w:val="21"/>
          <w:szCs w:val="21"/>
        </w:rPr>
      </w:pPr>
      <w:r w:rsidRPr="00477133">
        <w:rPr>
          <w:sz w:val="21"/>
          <w:szCs w:val="21"/>
        </w:rPr>
        <w:t>The course is taught via 13 lectures</w:t>
      </w:r>
    </w:p>
    <w:p w:rsidR="00477133" w:rsidRPr="00477133" w:rsidRDefault="00477133" w:rsidP="008D62FF">
      <w:pPr>
        <w:pStyle w:val="NoSpacing"/>
        <w:numPr>
          <w:ilvl w:val="0"/>
          <w:numId w:val="86"/>
        </w:numPr>
        <w:rPr>
          <w:sz w:val="21"/>
          <w:szCs w:val="21"/>
        </w:rPr>
      </w:pPr>
      <w:r w:rsidRPr="00477133">
        <w:rPr>
          <w:sz w:val="21"/>
          <w:szCs w:val="21"/>
        </w:rPr>
        <w:t>Introduction</w:t>
      </w:r>
    </w:p>
    <w:p w:rsidR="00477133" w:rsidRPr="00477133" w:rsidRDefault="00477133" w:rsidP="008D62FF">
      <w:pPr>
        <w:pStyle w:val="NoSpacing"/>
        <w:numPr>
          <w:ilvl w:val="0"/>
          <w:numId w:val="86"/>
        </w:numPr>
        <w:rPr>
          <w:sz w:val="21"/>
          <w:szCs w:val="21"/>
        </w:rPr>
      </w:pPr>
      <w:r w:rsidRPr="00477133">
        <w:rPr>
          <w:sz w:val="21"/>
          <w:szCs w:val="21"/>
        </w:rPr>
        <w:t>Probability</w:t>
      </w:r>
    </w:p>
    <w:p w:rsidR="00477133" w:rsidRPr="00477133" w:rsidRDefault="00477133" w:rsidP="008D62FF">
      <w:pPr>
        <w:pStyle w:val="NoSpacing"/>
        <w:numPr>
          <w:ilvl w:val="0"/>
          <w:numId w:val="86"/>
        </w:numPr>
        <w:rPr>
          <w:sz w:val="21"/>
          <w:szCs w:val="21"/>
        </w:rPr>
      </w:pPr>
      <w:r w:rsidRPr="00477133">
        <w:rPr>
          <w:sz w:val="21"/>
          <w:szCs w:val="21"/>
        </w:rPr>
        <w:t>Conditional Probability</w:t>
      </w:r>
    </w:p>
    <w:p w:rsidR="00477133" w:rsidRPr="00477133" w:rsidRDefault="00477133" w:rsidP="008D62FF">
      <w:pPr>
        <w:pStyle w:val="NoSpacing"/>
        <w:numPr>
          <w:ilvl w:val="0"/>
          <w:numId w:val="86"/>
        </w:numPr>
        <w:rPr>
          <w:sz w:val="21"/>
          <w:szCs w:val="21"/>
        </w:rPr>
      </w:pPr>
      <w:r w:rsidRPr="00477133">
        <w:rPr>
          <w:sz w:val="21"/>
          <w:szCs w:val="21"/>
        </w:rPr>
        <w:t>Expectations</w:t>
      </w:r>
    </w:p>
    <w:p w:rsidR="00477133" w:rsidRPr="00477133" w:rsidRDefault="00477133" w:rsidP="008D62FF">
      <w:pPr>
        <w:pStyle w:val="NoSpacing"/>
        <w:numPr>
          <w:ilvl w:val="0"/>
          <w:numId w:val="86"/>
        </w:numPr>
        <w:rPr>
          <w:sz w:val="21"/>
          <w:szCs w:val="21"/>
        </w:rPr>
      </w:pPr>
      <w:r w:rsidRPr="00477133">
        <w:rPr>
          <w:sz w:val="21"/>
          <w:szCs w:val="21"/>
        </w:rPr>
        <w:t>Variance</w:t>
      </w:r>
    </w:p>
    <w:p w:rsidR="00477133" w:rsidRPr="00477133" w:rsidRDefault="00477133" w:rsidP="008D62FF">
      <w:pPr>
        <w:pStyle w:val="NoSpacing"/>
        <w:numPr>
          <w:ilvl w:val="0"/>
          <w:numId w:val="86"/>
        </w:numPr>
        <w:rPr>
          <w:sz w:val="21"/>
          <w:szCs w:val="21"/>
        </w:rPr>
      </w:pPr>
      <w:r w:rsidRPr="00477133">
        <w:rPr>
          <w:sz w:val="21"/>
          <w:szCs w:val="21"/>
        </w:rPr>
        <w:t>Common Distributions</w:t>
      </w:r>
    </w:p>
    <w:p w:rsidR="00477133" w:rsidRPr="00477133" w:rsidRDefault="00477133" w:rsidP="008D62FF">
      <w:pPr>
        <w:pStyle w:val="NoSpacing"/>
        <w:numPr>
          <w:ilvl w:val="0"/>
          <w:numId w:val="86"/>
        </w:numPr>
        <w:rPr>
          <w:sz w:val="21"/>
          <w:szCs w:val="21"/>
        </w:rPr>
      </w:pPr>
      <w:r w:rsidRPr="00477133">
        <w:rPr>
          <w:sz w:val="21"/>
          <w:szCs w:val="21"/>
        </w:rPr>
        <w:t>Asymptotics</w:t>
      </w:r>
    </w:p>
    <w:p w:rsidR="00477133" w:rsidRPr="00477133" w:rsidRDefault="00477133" w:rsidP="008D62FF">
      <w:pPr>
        <w:pStyle w:val="NoSpacing"/>
        <w:numPr>
          <w:ilvl w:val="0"/>
          <w:numId w:val="86"/>
        </w:numPr>
        <w:rPr>
          <w:sz w:val="21"/>
          <w:szCs w:val="21"/>
        </w:rPr>
      </w:pPr>
      <w:r w:rsidRPr="00477133">
        <w:rPr>
          <w:sz w:val="21"/>
          <w:szCs w:val="21"/>
        </w:rPr>
        <w:t>T confidence intervals</w:t>
      </w:r>
    </w:p>
    <w:p w:rsidR="00477133" w:rsidRPr="00477133" w:rsidRDefault="00477133" w:rsidP="008D62FF">
      <w:pPr>
        <w:pStyle w:val="NoSpacing"/>
        <w:numPr>
          <w:ilvl w:val="0"/>
          <w:numId w:val="86"/>
        </w:numPr>
        <w:rPr>
          <w:sz w:val="21"/>
          <w:szCs w:val="21"/>
        </w:rPr>
      </w:pPr>
      <w:r w:rsidRPr="00477133">
        <w:rPr>
          <w:sz w:val="21"/>
          <w:szCs w:val="21"/>
        </w:rPr>
        <w:t>Hypothesis testing</w:t>
      </w:r>
    </w:p>
    <w:p w:rsidR="00477133" w:rsidRPr="00477133" w:rsidRDefault="00477133" w:rsidP="008D62FF">
      <w:pPr>
        <w:pStyle w:val="NoSpacing"/>
        <w:numPr>
          <w:ilvl w:val="0"/>
          <w:numId w:val="86"/>
        </w:numPr>
        <w:rPr>
          <w:sz w:val="21"/>
          <w:szCs w:val="21"/>
        </w:rPr>
      </w:pPr>
      <w:r w:rsidRPr="00477133">
        <w:rPr>
          <w:sz w:val="21"/>
          <w:szCs w:val="21"/>
        </w:rPr>
        <w:t>P-values</w:t>
      </w:r>
    </w:p>
    <w:p w:rsidR="00477133" w:rsidRPr="00477133" w:rsidRDefault="00477133" w:rsidP="008D62FF">
      <w:pPr>
        <w:pStyle w:val="NoSpacing"/>
        <w:numPr>
          <w:ilvl w:val="0"/>
          <w:numId w:val="86"/>
        </w:numPr>
        <w:rPr>
          <w:sz w:val="21"/>
          <w:szCs w:val="21"/>
        </w:rPr>
      </w:pPr>
      <w:r w:rsidRPr="00477133">
        <w:rPr>
          <w:sz w:val="21"/>
          <w:szCs w:val="21"/>
        </w:rPr>
        <w:t>Power</w:t>
      </w:r>
    </w:p>
    <w:p w:rsidR="00477133" w:rsidRPr="00477133" w:rsidRDefault="00477133" w:rsidP="008D62FF">
      <w:pPr>
        <w:pStyle w:val="NoSpacing"/>
        <w:numPr>
          <w:ilvl w:val="0"/>
          <w:numId w:val="86"/>
        </w:numPr>
        <w:rPr>
          <w:sz w:val="21"/>
          <w:szCs w:val="21"/>
        </w:rPr>
      </w:pPr>
      <w:r w:rsidRPr="00477133">
        <w:rPr>
          <w:sz w:val="21"/>
          <w:szCs w:val="21"/>
        </w:rPr>
        <w:t>Multiple Testing</w:t>
      </w:r>
    </w:p>
    <w:p w:rsidR="00477133" w:rsidRDefault="00477133" w:rsidP="008D62FF">
      <w:pPr>
        <w:pStyle w:val="NoSpacing"/>
        <w:numPr>
          <w:ilvl w:val="0"/>
          <w:numId w:val="86"/>
        </w:numPr>
        <w:rPr>
          <w:sz w:val="21"/>
          <w:szCs w:val="21"/>
        </w:rPr>
      </w:pPr>
      <w:r w:rsidRPr="00477133">
        <w:rPr>
          <w:sz w:val="21"/>
          <w:szCs w:val="21"/>
        </w:rPr>
        <w:t>Resampling</w:t>
      </w:r>
    </w:p>
    <w:p w:rsidR="00477133" w:rsidRDefault="00477133" w:rsidP="00477133">
      <w:pPr>
        <w:pStyle w:val="NoSpacing"/>
        <w:rPr>
          <w:sz w:val="21"/>
          <w:szCs w:val="21"/>
        </w:rPr>
      </w:pPr>
    </w:p>
    <w:p w:rsidR="00477133" w:rsidRPr="00477133" w:rsidRDefault="00477133" w:rsidP="00477133">
      <w:pPr>
        <w:pStyle w:val="NoSpacing"/>
        <w:rPr>
          <w:sz w:val="21"/>
          <w:szCs w:val="21"/>
        </w:rPr>
      </w:pPr>
      <w:r w:rsidRPr="00477133">
        <w:rPr>
          <w:sz w:val="21"/>
          <w:szCs w:val="21"/>
        </w:rPr>
        <w:t>Quiz 1 covers lectures 1 - 4</w:t>
      </w:r>
    </w:p>
    <w:p w:rsidR="00477133" w:rsidRPr="00477133" w:rsidRDefault="00477133" w:rsidP="00477133">
      <w:pPr>
        <w:pStyle w:val="NoSpacing"/>
        <w:rPr>
          <w:sz w:val="21"/>
          <w:szCs w:val="21"/>
        </w:rPr>
      </w:pPr>
      <w:r w:rsidRPr="00477133">
        <w:rPr>
          <w:sz w:val="21"/>
          <w:szCs w:val="21"/>
        </w:rPr>
        <w:t>Quiz 2 covers lectures 5 - 7</w:t>
      </w:r>
    </w:p>
    <w:p w:rsidR="00477133" w:rsidRPr="00477133" w:rsidRDefault="00477133" w:rsidP="00477133">
      <w:pPr>
        <w:pStyle w:val="NoSpacing"/>
        <w:rPr>
          <w:sz w:val="21"/>
          <w:szCs w:val="21"/>
        </w:rPr>
      </w:pPr>
      <w:r w:rsidRPr="00477133">
        <w:rPr>
          <w:sz w:val="21"/>
          <w:szCs w:val="21"/>
        </w:rPr>
        <w:t>Quiz 3 covers lectures 8 - 10</w:t>
      </w:r>
    </w:p>
    <w:p w:rsidR="00477133" w:rsidRPr="00477133" w:rsidRDefault="00477133" w:rsidP="00477133">
      <w:pPr>
        <w:pStyle w:val="NoSpacing"/>
        <w:rPr>
          <w:sz w:val="21"/>
          <w:szCs w:val="21"/>
        </w:rPr>
      </w:pPr>
      <w:r w:rsidRPr="00477133">
        <w:rPr>
          <w:sz w:val="21"/>
          <w:szCs w:val="21"/>
        </w:rPr>
        <w:lastRenderedPageBreak/>
        <w:t>Quiz 4 covers lectures 8 - 13</w:t>
      </w:r>
    </w:p>
    <w:p w:rsidR="00477133" w:rsidRDefault="00477133" w:rsidP="00477133">
      <w:pPr>
        <w:pStyle w:val="NoSpacing"/>
        <w:rPr>
          <w:sz w:val="21"/>
          <w:szCs w:val="21"/>
        </w:rPr>
      </w:pPr>
      <w:r w:rsidRPr="00477133">
        <w:rPr>
          <w:sz w:val="21"/>
          <w:szCs w:val="21"/>
        </w:rPr>
        <w:t>Thus, Quiz 3 and 4 cover a lot of overlapping material.</w:t>
      </w:r>
    </w:p>
    <w:p w:rsidR="00477133" w:rsidRDefault="00477133" w:rsidP="00477133">
      <w:pPr>
        <w:pStyle w:val="NoSpacing"/>
        <w:rPr>
          <w:sz w:val="21"/>
          <w:szCs w:val="21"/>
        </w:rPr>
      </w:pPr>
    </w:p>
    <w:p w:rsidR="00477133" w:rsidRPr="00477133" w:rsidRDefault="00477133" w:rsidP="00477133">
      <w:pPr>
        <w:pStyle w:val="NoSpacing"/>
        <w:rPr>
          <w:sz w:val="21"/>
          <w:szCs w:val="21"/>
        </w:rPr>
      </w:pPr>
      <w:r w:rsidRPr="00477133">
        <w:rPr>
          <w:sz w:val="21"/>
          <w:szCs w:val="21"/>
        </w:rPr>
        <w:t>Grading policy</w:t>
      </w:r>
    </w:p>
    <w:p w:rsidR="00477133" w:rsidRPr="00477133" w:rsidRDefault="00477133" w:rsidP="00477133">
      <w:pPr>
        <w:pStyle w:val="NoSpacing"/>
        <w:rPr>
          <w:sz w:val="21"/>
          <w:szCs w:val="21"/>
        </w:rPr>
      </w:pPr>
      <w:r w:rsidRPr="00477133">
        <w:rPr>
          <w:sz w:val="21"/>
          <w:szCs w:val="21"/>
        </w:rPr>
        <w:t>You must score at least 80% on all assignments (Quizzes &amp; Project) to pass the course.</w:t>
      </w:r>
    </w:p>
    <w:p w:rsidR="00477133" w:rsidRPr="00477133" w:rsidRDefault="00477133" w:rsidP="00477133">
      <w:pPr>
        <w:pStyle w:val="NoSpacing"/>
        <w:rPr>
          <w:sz w:val="21"/>
          <w:szCs w:val="21"/>
        </w:rPr>
      </w:pPr>
      <w:r w:rsidRPr="00477133">
        <w:rPr>
          <w:sz w:val="21"/>
          <w:szCs w:val="21"/>
        </w:rPr>
        <w:t>Your final grade will be calculated as follows:</w:t>
      </w:r>
    </w:p>
    <w:p w:rsidR="00477133" w:rsidRPr="00477133" w:rsidRDefault="00477133" w:rsidP="00477133">
      <w:pPr>
        <w:pStyle w:val="NoSpacing"/>
        <w:rPr>
          <w:sz w:val="21"/>
          <w:szCs w:val="21"/>
        </w:rPr>
      </w:pPr>
    </w:p>
    <w:p w:rsidR="00477133" w:rsidRPr="00477133" w:rsidRDefault="00477133" w:rsidP="00477133">
      <w:pPr>
        <w:pStyle w:val="NoSpacing"/>
        <w:rPr>
          <w:sz w:val="21"/>
          <w:szCs w:val="21"/>
        </w:rPr>
      </w:pPr>
      <w:r w:rsidRPr="00477133">
        <w:rPr>
          <w:sz w:val="21"/>
          <w:szCs w:val="21"/>
        </w:rPr>
        <w:t>Quiz 1 = 15%</w:t>
      </w:r>
    </w:p>
    <w:p w:rsidR="00477133" w:rsidRPr="00477133" w:rsidRDefault="00477133" w:rsidP="00477133">
      <w:pPr>
        <w:pStyle w:val="NoSpacing"/>
        <w:rPr>
          <w:sz w:val="21"/>
          <w:szCs w:val="21"/>
        </w:rPr>
      </w:pPr>
      <w:r w:rsidRPr="00477133">
        <w:rPr>
          <w:sz w:val="21"/>
          <w:szCs w:val="21"/>
        </w:rPr>
        <w:t>Quiz 2 = 15%</w:t>
      </w:r>
    </w:p>
    <w:p w:rsidR="00477133" w:rsidRPr="00477133" w:rsidRDefault="00477133" w:rsidP="00477133">
      <w:pPr>
        <w:pStyle w:val="NoSpacing"/>
        <w:rPr>
          <w:sz w:val="21"/>
          <w:szCs w:val="21"/>
        </w:rPr>
      </w:pPr>
      <w:r w:rsidRPr="00477133">
        <w:rPr>
          <w:sz w:val="21"/>
          <w:szCs w:val="21"/>
        </w:rPr>
        <w:t>Quiz 3 = 15%</w:t>
      </w:r>
    </w:p>
    <w:p w:rsidR="00477133" w:rsidRPr="00477133" w:rsidRDefault="00477133" w:rsidP="00477133">
      <w:pPr>
        <w:pStyle w:val="NoSpacing"/>
        <w:rPr>
          <w:sz w:val="21"/>
          <w:szCs w:val="21"/>
        </w:rPr>
      </w:pPr>
      <w:r w:rsidRPr="00477133">
        <w:rPr>
          <w:sz w:val="21"/>
          <w:szCs w:val="21"/>
        </w:rPr>
        <w:t>Quiz 4 = 15%</w:t>
      </w:r>
    </w:p>
    <w:p w:rsidR="00477133" w:rsidRDefault="00477133" w:rsidP="00477133">
      <w:pPr>
        <w:pStyle w:val="NoSpacing"/>
        <w:rPr>
          <w:sz w:val="21"/>
          <w:szCs w:val="21"/>
        </w:rPr>
      </w:pPr>
      <w:r w:rsidRPr="00477133">
        <w:rPr>
          <w:sz w:val="21"/>
          <w:szCs w:val="21"/>
        </w:rPr>
        <w:t>Course project = 40%</w:t>
      </w:r>
    </w:p>
    <w:p w:rsidR="00477133" w:rsidRDefault="00477133" w:rsidP="00477133">
      <w:pPr>
        <w:pStyle w:val="NoSpacing"/>
        <w:rPr>
          <w:sz w:val="21"/>
          <w:szCs w:val="21"/>
        </w:rPr>
      </w:pPr>
    </w:p>
    <w:p w:rsidR="00477133" w:rsidRPr="00477133" w:rsidRDefault="00477133" w:rsidP="00477133">
      <w:pPr>
        <w:pStyle w:val="NoSpacing"/>
        <w:rPr>
          <w:sz w:val="21"/>
          <w:szCs w:val="21"/>
        </w:rPr>
      </w:pPr>
      <w:r w:rsidRPr="00477133">
        <w:rPr>
          <w:sz w:val="21"/>
          <w:szCs w:val="21"/>
        </w:rPr>
        <w:t>Here's all four homeworks as interactive web pages (though remember, it's probably better to just keep up with them from the book):</w:t>
      </w:r>
    </w:p>
    <w:p w:rsidR="00477133" w:rsidRPr="00477133" w:rsidRDefault="00477133" w:rsidP="00477133">
      <w:pPr>
        <w:pStyle w:val="NoSpacing"/>
        <w:rPr>
          <w:sz w:val="21"/>
          <w:szCs w:val="21"/>
        </w:rPr>
      </w:pPr>
    </w:p>
    <w:p w:rsidR="00477133" w:rsidRPr="00477133" w:rsidRDefault="00477133" w:rsidP="00477133">
      <w:pPr>
        <w:pStyle w:val="NoSpacing"/>
        <w:rPr>
          <w:sz w:val="21"/>
          <w:szCs w:val="21"/>
        </w:rPr>
      </w:pPr>
      <w:r w:rsidRPr="00477133">
        <w:rPr>
          <w:sz w:val="21"/>
          <w:szCs w:val="21"/>
        </w:rPr>
        <w:t>http://bcaffo.github.io/courses/06_StatisticalInference/homework/hw1.html#1</w:t>
      </w:r>
    </w:p>
    <w:p w:rsidR="00477133" w:rsidRPr="00477133" w:rsidRDefault="00477133" w:rsidP="00477133">
      <w:pPr>
        <w:pStyle w:val="NoSpacing"/>
        <w:rPr>
          <w:sz w:val="21"/>
          <w:szCs w:val="21"/>
        </w:rPr>
      </w:pPr>
    </w:p>
    <w:p w:rsidR="00477133" w:rsidRPr="00477133" w:rsidRDefault="00477133" w:rsidP="00477133">
      <w:pPr>
        <w:pStyle w:val="NoSpacing"/>
        <w:rPr>
          <w:sz w:val="21"/>
          <w:szCs w:val="21"/>
        </w:rPr>
      </w:pPr>
      <w:r w:rsidRPr="00477133">
        <w:rPr>
          <w:sz w:val="21"/>
          <w:szCs w:val="21"/>
        </w:rPr>
        <w:t>http://bcaffo.github.io/courses/06_StatisticalInference/homework/hw2.html#1</w:t>
      </w:r>
    </w:p>
    <w:p w:rsidR="00477133" w:rsidRPr="00477133" w:rsidRDefault="00477133" w:rsidP="00477133">
      <w:pPr>
        <w:pStyle w:val="NoSpacing"/>
        <w:rPr>
          <w:sz w:val="21"/>
          <w:szCs w:val="21"/>
        </w:rPr>
      </w:pPr>
    </w:p>
    <w:p w:rsidR="00477133" w:rsidRPr="00477133" w:rsidRDefault="00477133" w:rsidP="00477133">
      <w:pPr>
        <w:pStyle w:val="NoSpacing"/>
        <w:rPr>
          <w:sz w:val="21"/>
          <w:szCs w:val="21"/>
        </w:rPr>
      </w:pPr>
      <w:r w:rsidRPr="00477133">
        <w:rPr>
          <w:sz w:val="21"/>
          <w:szCs w:val="21"/>
        </w:rPr>
        <w:t>http://bcaffo.github.io/courses/06_StatisticalInference/homework/hw3.html#1</w:t>
      </w:r>
    </w:p>
    <w:p w:rsidR="00477133" w:rsidRPr="00477133" w:rsidRDefault="00477133" w:rsidP="00477133">
      <w:pPr>
        <w:pStyle w:val="NoSpacing"/>
        <w:rPr>
          <w:sz w:val="21"/>
          <w:szCs w:val="21"/>
        </w:rPr>
      </w:pPr>
    </w:p>
    <w:p w:rsidR="00477133" w:rsidRPr="00477133" w:rsidRDefault="00477133" w:rsidP="00477133">
      <w:pPr>
        <w:pStyle w:val="NoSpacing"/>
        <w:rPr>
          <w:sz w:val="21"/>
          <w:szCs w:val="21"/>
        </w:rPr>
      </w:pPr>
      <w:r w:rsidRPr="00477133">
        <w:rPr>
          <w:sz w:val="21"/>
          <w:szCs w:val="21"/>
        </w:rPr>
        <w:t>http://bcaffo.github.io/courses/06_StatisticalInference/homework/hw4.html#1</w:t>
      </w:r>
    </w:p>
    <w:p w:rsidR="00477133" w:rsidRDefault="00477133" w:rsidP="00CA6E74">
      <w:pPr>
        <w:pBdr>
          <w:bottom w:val="single" w:sz="6" w:space="4" w:color="EEEEEE"/>
        </w:pBdr>
        <w:spacing w:before="240" w:after="240" w:line="240" w:lineRule="auto"/>
        <w:outlineLvl w:val="1"/>
        <w:rPr>
          <w:rFonts w:ascii="Helvetica" w:eastAsia="Times New Roman" w:hAnsi="Helvetica" w:cs="Helvetica"/>
          <w:b/>
          <w:bCs/>
          <w:color w:val="333333"/>
          <w:sz w:val="20"/>
          <w:szCs w:val="20"/>
        </w:rPr>
      </w:pPr>
    </w:p>
    <w:p w:rsidR="00CA6E74" w:rsidRPr="00CA6E74" w:rsidRDefault="00CA6E74" w:rsidP="00CA6E74">
      <w:pPr>
        <w:pBdr>
          <w:bottom w:val="single" w:sz="6" w:space="4" w:color="EEEEEE"/>
        </w:pBdr>
        <w:spacing w:before="240" w:after="240" w:line="240" w:lineRule="auto"/>
        <w:outlineLvl w:val="1"/>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Overview</w:t>
      </w:r>
    </w:p>
    <w:p w:rsidR="00CA6E74" w:rsidRPr="00CA6E74" w:rsidRDefault="00CA6E74" w:rsidP="00CA6E74">
      <w:pPr>
        <w:numPr>
          <w:ilvl w:val="0"/>
          <w:numId w:val="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Statistical Inference</w:t>
      </w:r>
      <w:r w:rsidRPr="00CA6E74">
        <w:rPr>
          <w:rFonts w:ascii="Helvetica" w:eastAsia="Times New Roman" w:hAnsi="Helvetica" w:cs="Helvetica"/>
          <w:color w:val="333333"/>
          <w:sz w:val="20"/>
          <w:szCs w:val="20"/>
        </w:rPr>
        <w:t> = generating conclusions about a population from a noisy sample</w:t>
      </w:r>
    </w:p>
    <w:p w:rsidR="00CA6E74" w:rsidRPr="00CA6E74" w:rsidRDefault="00CA6E74" w:rsidP="00CA6E74">
      <w:pPr>
        <w:numPr>
          <w:ilvl w:val="0"/>
          <w:numId w:val="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Goal = extend beyond data to population</w:t>
      </w:r>
    </w:p>
    <w:p w:rsidR="00CA6E74" w:rsidRPr="00CA6E74" w:rsidRDefault="00CA6E74" w:rsidP="00CA6E74">
      <w:pPr>
        <w:numPr>
          <w:ilvl w:val="0"/>
          <w:numId w:val="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Statistical Inference = only formal system of inference we have</w:t>
      </w:r>
    </w:p>
    <w:p w:rsidR="00CA6E74" w:rsidRPr="00CA6E74" w:rsidRDefault="00CA6E74" w:rsidP="00CA6E74">
      <w:pPr>
        <w:numPr>
          <w:ilvl w:val="0"/>
          <w:numId w:val="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many different modes, but </w:t>
      </w:r>
      <w:r w:rsidRPr="00CA6E74">
        <w:rPr>
          <w:rFonts w:ascii="Helvetica" w:eastAsia="Times New Roman" w:hAnsi="Helvetica" w:cs="Helvetica"/>
          <w:b/>
          <w:bCs/>
          <w:color w:val="333333"/>
          <w:sz w:val="20"/>
          <w:szCs w:val="20"/>
        </w:rPr>
        <w:t>two</w:t>
      </w:r>
      <w:r w:rsidRPr="00CA6E74">
        <w:rPr>
          <w:rFonts w:ascii="Helvetica" w:eastAsia="Times New Roman" w:hAnsi="Helvetica" w:cs="Helvetica"/>
          <w:color w:val="333333"/>
          <w:sz w:val="20"/>
          <w:szCs w:val="20"/>
        </w:rPr>
        <w:t> broad flavors of inference (inferential paradigms): </w:t>
      </w:r>
      <w:r w:rsidRPr="00CA6E74">
        <w:rPr>
          <w:rFonts w:ascii="Helvetica" w:eastAsia="Times New Roman" w:hAnsi="Helvetica" w:cs="Helvetica"/>
          <w:b/>
          <w:bCs/>
          <w:i/>
          <w:iCs/>
          <w:color w:val="333333"/>
          <w:sz w:val="20"/>
          <w:szCs w:val="20"/>
        </w:rPr>
        <w:t>Bayesian</w:t>
      </w:r>
      <w:r w:rsidRPr="00CA6E74">
        <w:rPr>
          <w:rFonts w:ascii="Helvetica" w:eastAsia="Times New Roman" w:hAnsi="Helvetica" w:cs="Helvetica"/>
          <w:color w:val="333333"/>
          <w:sz w:val="20"/>
          <w:szCs w:val="20"/>
        </w:rPr>
        <w:t> vs </w:t>
      </w:r>
      <w:r w:rsidRPr="00CA6E74">
        <w:rPr>
          <w:rFonts w:ascii="Helvetica" w:eastAsia="Times New Roman" w:hAnsi="Helvetica" w:cs="Helvetica"/>
          <w:b/>
          <w:bCs/>
          <w:i/>
          <w:iCs/>
          <w:color w:val="333333"/>
          <w:sz w:val="20"/>
          <w:szCs w:val="20"/>
        </w:rPr>
        <w:t>Frequencist</w:t>
      </w:r>
    </w:p>
    <w:p w:rsidR="00CA6E74" w:rsidRPr="00CA6E74" w:rsidRDefault="00CA6E74" w:rsidP="00CA6E74">
      <w:pPr>
        <w:numPr>
          <w:ilvl w:val="1"/>
          <w:numId w:val="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Frequencist</w:t>
      </w:r>
      <w:r w:rsidRPr="00CA6E74">
        <w:rPr>
          <w:rFonts w:ascii="Helvetica" w:eastAsia="Times New Roman" w:hAnsi="Helvetica" w:cs="Helvetica"/>
          <w:color w:val="333333"/>
          <w:sz w:val="20"/>
          <w:szCs w:val="20"/>
        </w:rPr>
        <w:t> = uses long run proportion of times an event occurs independent identically distributed repetitions</w:t>
      </w:r>
    </w:p>
    <w:p w:rsidR="00CA6E74" w:rsidRPr="00CA6E74" w:rsidRDefault="00CA6E74" w:rsidP="00CA6E74">
      <w:pPr>
        <w:numPr>
          <w:ilvl w:val="2"/>
          <w:numId w:val="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frequentist is what this class is focused on</w:t>
      </w:r>
    </w:p>
    <w:p w:rsidR="00CA6E74" w:rsidRPr="00CA6E74" w:rsidRDefault="00CA6E74" w:rsidP="00CA6E74">
      <w:pPr>
        <w:numPr>
          <w:ilvl w:val="2"/>
          <w:numId w:val="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believes if an experiment is repeated many many times, the resultant percentage of success/something happening defines that population parameter</w:t>
      </w:r>
    </w:p>
    <w:p w:rsidR="00CA6E74" w:rsidRPr="00CA6E74" w:rsidRDefault="00CA6E74" w:rsidP="00CA6E74">
      <w:pPr>
        <w:numPr>
          <w:ilvl w:val="1"/>
          <w:numId w:val="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Bayesian</w:t>
      </w:r>
      <w:r w:rsidRPr="00CA6E74">
        <w:rPr>
          <w:rFonts w:ascii="Helvetica" w:eastAsia="Times New Roman" w:hAnsi="Helvetica" w:cs="Helvetica"/>
          <w:color w:val="333333"/>
          <w:sz w:val="20"/>
          <w:szCs w:val="20"/>
        </w:rPr>
        <w:t> = probability estimate for a hypothesis is updated as additional evidence is acquired</w:t>
      </w:r>
    </w:p>
    <w:p w:rsidR="00CA6E74" w:rsidRPr="00CA6E74" w:rsidRDefault="00CA6E74" w:rsidP="00CA6E74">
      <w:pPr>
        <w:numPr>
          <w:ilvl w:val="0"/>
          <w:numId w:val="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statistic</w:t>
      </w:r>
      <w:r w:rsidRPr="00CA6E74">
        <w:rPr>
          <w:rFonts w:ascii="Helvetica" w:eastAsia="Times New Roman" w:hAnsi="Helvetica" w:cs="Helvetica"/>
          <w:color w:val="333333"/>
          <w:sz w:val="20"/>
          <w:szCs w:val="20"/>
        </w:rPr>
        <w:t> = number computed from a sample of data</w:t>
      </w:r>
    </w:p>
    <w:p w:rsidR="00CA6E74" w:rsidRPr="00CA6E74" w:rsidRDefault="00CA6E74" w:rsidP="00CA6E74">
      <w:pPr>
        <w:numPr>
          <w:ilvl w:val="1"/>
          <w:numId w:val="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statistics are used to infer information about a population</w:t>
      </w:r>
    </w:p>
    <w:p w:rsidR="00CA6E74" w:rsidRPr="00CA6E74" w:rsidRDefault="00CA6E74" w:rsidP="00CA6E74">
      <w:pPr>
        <w:numPr>
          <w:ilvl w:val="0"/>
          <w:numId w:val="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lastRenderedPageBreak/>
        <w:t>random variable</w:t>
      </w:r>
      <w:r w:rsidRPr="00CA6E74">
        <w:rPr>
          <w:rFonts w:ascii="Helvetica" w:eastAsia="Times New Roman" w:hAnsi="Helvetica" w:cs="Helvetica"/>
          <w:color w:val="333333"/>
          <w:sz w:val="20"/>
          <w:szCs w:val="20"/>
        </w:rPr>
        <w:t> = outcome from an experiment</w:t>
      </w:r>
    </w:p>
    <w:p w:rsidR="00CA6E74" w:rsidRPr="00CA6E74" w:rsidRDefault="00CA6E74" w:rsidP="00CA6E74">
      <w:pPr>
        <w:numPr>
          <w:ilvl w:val="1"/>
          <w:numId w:val="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deterministic processes (variance/means) produce additional random variables when applied to random variables, and they have their own distributions</w:t>
      </w:r>
    </w:p>
    <w:p w:rsidR="00CA6E74" w:rsidRPr="00CA6E74" w:rsidRDefault="00CA6E74" w:rsidP="00CA6E74">
      <w:pPr>
        <w:pBdr>
          <w:bottom w:val="single" w:sz="6" w:space="4" w:color="EEEEEE"/>
        </w:pBdr>
        <w:spacing w:before="240" w:after="240" w:line="240" w:lineRule="auto"/>
        <w:outlineLvl w:val="1"/>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Probability</w:t>
      </w:r>
    </w:p>
    <w:p w:rsidR="00CA6E74" w:rsidRPr="00CA6E74" w:rsidRDefault="00CA6E74" w:rsidP="00CA6E74">
      <w:pPr>
        <w:numPr>
          <w:ilvl w:val="0"/>
          <w:numId w:val="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Probability</w:t>
      </w:r>
      <w:r w:rsidRPr="00CA6E74">
        <w:rPr>
          <w:rFonts w:ascii="Helvetica" w:eastAsia="Times New Roman" w:hAnsi="Helvetica" w:cs="Helvetica"/>
          <w:color w:val="333333"/>
          <w:sz w:val="20"/>
          <w:szCs w:val="20"/>
        </w:rPr>
        <w:t> = the study of quantifying the likelihood of particular events occurring</w:t>
      </w:r>
    </w:p>
    <w:p w:rsidR="00CA6E74" w:rsidRPr="00CA6E74" w:rsidRDefault="00CA6E74" w:rsidP="00CA6E74">
      <w:pPr>
        <w:numPr>
          <w:ilvl w:val="1"/>
          <w:numId w:val="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given a random experiment, </w:t>
      </w:r>
      <w:r w:rsidRPr="00CA6E74">
        <w:rPr>
          <w:rFonts w:ascii="Helvetica" w:eastAsia="Times New Roman" w:hAnsi="Helvetica" w:cs="Helvetica"/>
          <w:b/>
          <w:bCs/>
          <w:i/>
          <w:iCs/>
          <w:color w:val="333333"/>
          <w:sz w:val="20"/>
          <w:szCs w:val="20"/>
        </w:rPr>
        <w:t>probability</w:t>
      </w:r>
      <w:r w:rsidRPr="00CA6E74">
        <w:rPr>
          <w:rFonts w:ascii="Helvetica" w:eastAsia="Times New Roman" w:hAnsi="Helvetica" w:cs="Helvetica"/>
          <w:color w:val="333333"/>
          <w:sz w:val="20"/>
          <w:szCs w:val="20"/>
        </w:rPr>
        <w:t> = population quantity that summarizes the randomness</w:t>
      </w:r>
    </w:p>
    <w:p w:rsidR="00CA6E74" w:rsidRDefault="00CA6E74" w:rsidP="00CA6E74">
      <w:pPr>
        <w:numPr>
          <w:ilvl w:val="2"/>
          <w:numId w:val="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not in the data at hand, but a conceptual quantity that exist in the population that we want to estimate</w:t>
      </w:r>
    </w:p>
    <w:p w:rsidR="00477133" w:rsidRDefault="00477133" w:rsidP="00477133">
      <w:pPr>
        <w:pStyle w:val="NoSpacing"/>
        <w:rPr>
          <w:rFonts w:ascii="Helvetica" w:eastAsia="Times New Roman" w:hAnsi="Helvetica" w:cs="Helvetica"/>
          <w:color w:val="333333"/>
          <w:sz w:val="20"/>
          <w:szCs w:val="20"/>
        </w:rPr>
      </w:pPr>
      <w:r>
        <w:rPr>
          <w:noProof/>
        </w:rPr>
        <w:drawing>
          <wp:inline distT="0" distB="0" distL="0" distR="0" wp14:anchorId="2EB5425D" wp14:editId="2790B48C">
            <wp:extent cx="5943600" cy="18643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64360"/>
                    </a:xfrm>
                    <a:prstGeom prst="rect">
                      <a:avLst/>
                    </a:prstGeom>
                  </pic:spPr>
                </pic:pic>
              </a:graphicData>
            </a:graphic>
          </wp:inline>
        </w:drawing>
      </w:r>
    </w:p>
    <w:p w:rsidR="00477133" w:rsidRDefault="00477133" w:rsidP="00477133">
      <w:pPr>
        <w:pStyle w:val="NoSpacing"/>
        <w:rPr>
          <w:rFonts w:ascii="Helvetica" w:eastAsia="Times New Roman" w:hAnsi="Helvetica" w:cs="Helvetica"/>
          <w:color w:val="333333"/>
          <w:sz w:val="20"/>
          <w:szCs w:val="20"/>
        </w:rPr>
      </w:pPr>
      <w:r>
        <w:rPr>
          <w:noProof/>
        </w:rPr>
        <w:lastRenderedPageBreak/>
        <w:drawing>
          <wp:inline distT="0" distB="0" distL="0" distR="0" wp14:anchorId="08DDCF35" wp14:editId="51182675">
            <wp:extent cx="5943600" cy="7461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46125"/>
                    </a:xfrm>
                    <a:prstGeom prst="rect">
                      <a:avLst/>
                    </a:prstGeom>
                  </pic:spPr>
                </pic:pic>
              </a:graphicData>
            </a:graphic>
          </wp:inline>
        </w:drawing>
      </w:r>
      <w:r>
        <w:rPr>
          <w:noProof/>
        </w:rPr>
        <w:drawing>
          <wp:inline distT="0" distB="0" distL="0" distR="0" wp14:anchorId="74F7B4A7" wp14:editId="76689274">
            <wp:extent cx="5943600" cy="40849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84955"/>
                    </a:xfrm>
                    <a:prstGeom prst="rect">
                      <a:avLst/>
                    </a:prstGeom>
                  </pic:spPr>
                </pic:pic>
              </a:graphicData>
            </a:graphic>
          </wp:inline>
        </w:drawing>
      </w:r>
      <w:r>
        <w:rPr>
          <w:noProof/>
        </w:rPr>
        <w:drawing>
          <wp:inline distT="0" distB="0" distL="0" distR="0" wp14:anchorId="6E62473A" wp14:editId="0DE9952D">
            <wp:extent cx="5943600" cy="1249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249680"/>
                    </a:xfrm>
                    <a:prstGeom prst="rect">
                      <a:avLst/>
                    </a:prstGeom>
                  </pic:spPr>
                </pic:pic>
              </a:graphicData>
            </a:graphic>
          </wp:inline>
        </w:drawing>
      </w:r>
      <w:r>
        <w:rPr>
          <w:noProof/>
        </w:rPr>
        <w:lastRenderedPageBreak/>
        <w:drawing>
          <wp:inline distT="0" distB="0" distL="0" distR="0" wp14:anchorId="19AF079B" wp14:editId="0E519355">
            <wp:extent cx="5943600" cy="24649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54245" cy="2469319"/>
                    </a:xfrm>
                    <a:prstGeom prst="rect">
                      <a:avLst/>
                    </a:prstGeom>
                  </pic:spPr>
                </pic:pic>
              </a:graphicData>
            </a:graphic>
          </wp:inline>
        </w:drawing>
      </w:r>
      <w:r>
        <w:rPr>
          <w:noProof/>
        </w:rPr>
        <w:drawing>
          <wp:inline distT="0" distB="0" distL="0" distR="0" wp14:anchorId="2142E18F" wp14:editId="4DC9ABB0">
            <wp:extent cx="5943600" cy="30314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7210" cy="3033276"/>
                    </a:xfrm>
                    <a:prstGeom prst="rect">
                      <a:avLst/>
                    </a:prstGeom>
                  </pic:spPr>
                </pic:pic>
              </a:graphicData>
            </a:graphic>
          </wp:inline>
        </w:drawing>
      </w:r>
    </w:p>
    <w:p w:rsidR="00477133" w:rsidRDefault="00477133" w:rsidP="00477133">
      <w:pPr>
        <w:pStyle w:val="NoSpacing"/>
        <w:rPr>
          <w:rFonts w:ascii="Helvetica" w:eastAsia="Times New Roman" w:hAnsi="Helvetica" w:cs="Helvetica"/>
          <w:color w:val="333333"/>
          <w:sz w:val="20"/>
          <w:szCs w:val="20"/>
        </w:rPr>
      </w:pPr>
    </w:p>
    <w:p w:rsidR="00477133" w:rsidRDefault="00477133" w:rsidP="00477133">
      <w:pPr>
        <w:pStyle w:val="NoSpacing"/>
        <w:rPr>
          <w:rFonts w:ascii="Helvetica" w:eastAsia="Times New Roman" w:hAnsi="Helvetica" w:cs="Helvetica"/>
          <w:color w:val="333333"/>
          <w:sz w:val="20"/>
          <w:szCs w:val="20"/>
        </w:rPr>
      </w:pPr>
      <w:r>
        <w:rPr>
          <w:noProof/>
        </w:rPr>
        <w:drawing>
          <wp:inline distT="0" distB="0" distL="0" distR="0" wp14:anchorId="4DD40BE4" wp14:editId="20532F66">
            <wp:extent cx="5942574" cy="6858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4655" cy="689502"/>
                    </a:xfrm>
                    <a:prstGeom prst="rect">
                      <a:avLst/>
                    </a:prstGeom>
                  </pic:spPr>
                </pic:pic>
              </a:graphicData>
            </a:graphic>
          </wp:inline>
        </w:drawing>
      </w:r>
      <w:r>
        <w:rPr>
          <w:noProof/>
        </w:rPr>
        <w:drawing>
          <wp:inline distT="0" distB="0" distL="0" distR="0" wp14:anchorId="4FE27E1B" wp14:editId="7FFD88E3">
            <wp:extent cx="5943600" cy="9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8847" cy="915207"/>
                    </a:xfrm>
                    <a:prstGeom prst="rect">
                      <a:avLst/>
                    </a:prstGeom>
                  </pic:spPr>
                </pic:pic>
              </a:graphicData>
            </a:graphic>
          </wp:inline>
        </w:drawing>
      </w:r>
    </w:p>
    <w:p w:rsidR="00477133" w:rsidRDefault="00477133" w:rsidP="00477133">
      <w:pPr>
        <w:pStyle w:val="NoSpacing"/>
        <w:rPr>
          <w:rFonts w:ascii="Helvetica" w:eastAsia="Times New Roman" w:hAnsi="Helvetica" w:cs="Helvetica"/>
          <w:color w:val="333333"/>
          <w:sz w:val="20"/>
          <w:szCs w:val="20"/>
        </w:rPr>
      </w:pPr>
      <w:r>
        <w:rPr>
          <w:noProof/>
        </w:rPr>
        <w:lastRenderedPageBreak/>
        <w:drawing>
          <wp:inline distT="0" distB="0" distL="0" distR="0" wp14:anchorId="43D97377" wp14:editId="139B198D">
            <wp:extent cx="5943600" cy="16757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75765"/>
                    </a:xfrm>
                    <a:prstGeom prst="rect">
                      <a:avLst/>
                    </a:prstGeom>
                  </pic:spPr>
                </pic:pic>
              </a:graphicData>
            </a:graphic>
          </wp:inline>
        </w:drawing>
      </w:r>
    </w:p>
    <w:p w:rsidR="00477133" w:rsidRDefault="00477133" w:rsidP="00477133">
      <w:pPr>
        <w:pStyle w:val="NoSpacing"/>
        <w:rPr>
          <w:rFonts w:ascii="Helvetica" w:eastAsia="Times New Roman" w:hAnsi="Helvetica" w:cs="Helvetica"/>
          <w:color w:val="333333"/>
          <w:sz w:val="20"/>
          <w:szCs w:val="20"/>
        </w:rPr>
      </w:pPr>
      <w:r>
        <w:rPr>
          <w:noProof/>
        </w:rPr>
        <w:drawing>
          <wp:inline distT="0" distB="0" distL="0" distR="0" wp14:anchorId="103DECFC" wp14:editId="7E8194DA">
            <wp:extent cx="5943600" cy="21088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08835"/>
                    </a:xfrm>
                    <a:prstGeom prst="rect">
                      <a:avLst/>
                    </a:prstGeom>
                  </pic:spPr>
                </pic:pic>
              </a:graphicData>
            </a:graphic>
          </wp:inline>
        </w:drawing>
      </w:r>
      <w:r w:rsidR="00372C55">
        <w:rPr>
          <w:noProof/>
        </w:rPr>
        <w:drawing>
          <wp:inline distT="0" distB="0" distL="0" distR="0" wp14:anchorId="3C2B759E" wp14:editId="79A9276A">
            <wp:extent cx="5943600" cy="36277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7625" cy="3630239"/>
                    </a:xfrm>
                    <a:prstGeom prst="rect">
                      <a:avLst/>
                    </a:prstGeom>
                  </pic:spPr>
                </pic:pic>
              </a:graphicData>
            </a:graphic>
          </wp:inline>
        </w:drawing>
      </w:r>
      <w:r w:rsidR="00372C55">
        <w:rPr>
          <w:noProof/>
        </w:rPr>
        <w:lastRenderedPageBreak/>
        <w:drawing>
          <wp:inline distT="0" distB="0" distL="0" distR="0" wp14:anchorId="772881B6" wp14:editId="154A28B8">
            <wp:extent cx="5943600" cy="25895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89530"/>
                    </a:xfrm>
                    <a:prstGeom prst="rect">
                      <a:avLst/>
                    </a:prstGeom>
                  </pic:spPr>
                </pic:pic>
              </a:graphicData>
            </a:graphic>
          </wp:inline>
        </w:drawing>
      </w:r>
      <w:r w:rsidR="00372C55">
        <w:rPr>
          <w:noProof/>
        </w:rPr>
        <w:drawing>
          <wp:inline distT="0" distB="0" distL="0" distR="0" wp14:anchorId="738B2B96" wp14:editId="31DBC565">
            <wp:extent cx="5943600" cy="29419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8192" cy="2944256"/>
                    </a:xfrm>
                    <a:prstGeom prst="rect">
                      <a:avLst/>
                    </a:prstGeom>
                  </pic:spPr>
                </pic:pic>
              </a:graphicData>
            </a:graphic>
          </wp:inline>
        </w:drawing>
      </w:r>
      <w:r w:rsidR="00372C55">
        <w:rPr>
          <w:noProof/>
        </w:rPr>
        <w:drawing>
          <wp:inline distT="0" distB="0" distL="0" distR="0" wp14:anchorId="0662DFBE" wp14:editId="03AD2B0B">
            <wp:extent cx="5943600" cy="12020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02055"/>
                    </a:xfrm>
                    <a:prstGeom prst="rect">
                      <a:avLst/>
                    </a:prstGeom>
                  </pic:spPr>
                </pic:pic>
              </a:graphicData>
            </a:graphic>
          </wp:inline>
        </w:drawing>
      </w:r>
    </w:p>
    <w:p w:rsidR="00372C55" w:rsidRDefault="00372C55" w:rsidP="00477133">
      <w:pPr>
        <w:pStyle w:val="NoSpacing"/>
        <w:rPr>
          <w:rFonts w:ascii="Helvetica" w:eastAsia="Times New Roman" w:hAnsi="Helvetica" w:cs="Helvetica"/>
          <w:color w:val="333333"/>
          <w:sz w:val="20"/>
          <w:szCs w:val="20"/>
        </w:rPr>
      </w:pPr>
    </w:p>
    <w:p w:rsidR="00477133" w:rsidRDefault="00372C55" w:rsidP="00477133">
      <w:pPr>
        <w:pStyle w:val="NoSpacing"/>
        <w:rPr>
          <w:rFonts w:ascii="Helvetica" w:eastAsia="Times New Roman" w:hAnsi="Helvetica" w:cs="Helvetica"/>
          <w:color w:val="333333"/>
          <w:sz w:val="20"/>
          <w:szCs w:val="20"/>
        </w:rPr>
      </w:pPr>
      <w:r>
        <w:rPr>
          <w:noProof/>
        </w:rPr>
        <w:drawing>
          <wp:inline distT="0" distB="0" distL="0" distR="0" wp14:anchorId="101BCE8E" wp14:editId="14199054">
            <wp:extent cx="5943600" cy="675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75005"/>
                    </a:xfrm>
                    <a:prstGeom prst="rect">
                      <a:avLst/>
                    </a:prstGeom>
                  </pic:spPr>
                </pic:pic>
              </a:graphicData>
            </a:graphic>
          </wp:inline>
        </w:drawing>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General Probability Rules</w:t>
      </w:r>
    </w:p>
    <w:p w:rsidR="00CA6E74" w:rsidRPr="00CA6E74" w:rsidRDefault="00CA6E74" w:rsidP="00CA6E74">
      <w:pPr>
        <w:numPr>
          <w:ilvl w:val="0"/>
          <w:numId w:val="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lastRenderedPageBreak/>
        <w:t>discovered by Russian mathematician Kolmogorov, also known as "Probability Calculus"</w:t>
      </w:r>
    </w:p>
    <w:p w:rsidR="00CA6E74" w:rsidRPr="00CA6E74" w:rsidRDefault="00CA6E74" w:rsidP="00CA6E74">
      <w:pPr>
        <w:numPr>
          <w:ilvl w:val="0"/>
          <w:numId w:val="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probability = function of any set of outcomes and assigns it a number between 0 and 1</w:t>
      </w:r>
    </w:p>
    <w:p w:rsidR="00CA6E74" w:rsidRPr="00CA6E74" w:rsidRDefault="00CA6E74" w:rsidP="00CA6E74">
      <w:pPr>
        <w:numPr>
          <w:ilvl w:val="1"/>
          <w:numId w:val="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$0 \le P(E) \le 1$, where $E$ = event</w:t>
      </w:r>
    </w:p>
    <w:p w:rsidR="00CA6E74" w:rsidRPr="00CA6E74" w:rsidRDefault="00CA6E74" w:rsidP="00CA6E74">
      <w:pPr>
        <w:numPr>
          <w:ilvl w:val="0"/>
          <w:numId w:val="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probability that nothing occurs = 0 (impossible, have to roll dice to create outcome), that something occurs is 1 (certain)</w:t>
      </w:r>
    </w:p>
    <w:p w:rsidR="00CA6E74" w:rsidRPr="00CA6E74" w:rsidRDefault="00CA6E74" w:rsidP="00CA6E74">
      <w:pPr>
        <w:numPr>
          <w:ilvl w:val="0"/>
          <w:numId w:val="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probability of outcome or event $E$, $P(E)$ = ratio of ways that $E$ could occur to number of all possible outcomes or events</w:t>
      </w:r>
    </w:p>
    <w:p w:rsidR="00CA6E74" w:rsidRPr="00CA6E74" w:rsidRDefault="00CA6E74" w:rsidP="00CA6E74">
      <w:pPr>
        <w:numPr>
          <w:ilvl w:val="0"/>
          <w:numId w:val="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probability of something = 1 - probability of the opposite occurring</w:t>
      </w:r>
    </w:p>
    <w:p w:rsidR="00CA6E74" w:rsidRPr="00CA6E74" w:rsidRDefault="00CA6E74" w:rsidP="00CA6E74">
      <w:pPr>
        <w:numPr>
          <w:ilvl w:val="0"/>
          <w:numId w:val="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probability of the </w:t>
      </w:r>
      <w:r w:rsidRPr="00CA6E74">
        <w:rPr>
          <w:rFonts w:ascii="Helvetica" w:eastAsia="Times New Roman" w:hAnsi="Helvetica" w:cs="Helvetica"/>
          <w:b/>
          <w:bCs/>
          <w:color w:val="333333"/>
          <w:sz w:val="20"/>
          <w:szCs w:val="20"/>
        </w:rPr>
        <w:t>union</w:t>
      </w:r>
      <w:r w:rsidRPr="00CA6E74">
        <w:rPr>
          <w:rFonts w:ascii="Helvetica" w:eastAsia="Times New Roman" w:hAnsi="Helvetica" w:cs="Helvetica"/>
          <w:color w:val="333333"/>
          <w:sz w:val="20"/>
          <w:szCs w:val="20"/>
        </w:rPr>
        <w:t> of any two sets of outcomes that have nothing in common (mutually exclusive) = sum of respective probabilities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library(</w:t>
      </w:r>
      <w:proofErr w:type="gramEnd"/>
      <w:r w:rsidRPr="00CA6E74">
        <w:rPr>
          <w:rFonts w:ascii="Consolas" w:eastAsia="Times New Roman" w:hAnsi="Consolas" w:cs="Consolas"/>
          <w:color w:val="333333"/>
          <w:sz w:val="20"/>
          <w:szCs w:val="20"/>
        </w:rPr>
        <w:t>grid);library(png)</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grid.raster(</w:t>
      </w:r>
      <w:proofErr w:type="gramEnd"/>
      <w:r w:rsidRPr="00CA6E74">
        <w:rPr>
          <w:rFonts w:ascii="Consolas" w:eastAsia="Times New Roman" w:hAnsi="Consolas" w:cs="Consolas"/>
          <w:color w:val="333333"/>
          <w:sz w:val="20"/>
          <w:szCs w:val="20"/>
        </w:rPr>
        <w:t>readPNG(</w:t>
      </w:r>
      <w:r w:rsidRPr="00CA6E74">
        <w:rPr>
          <w:rFonts w:ascii="Consolas" w:eastAsia="Times New Roman" w:hAnsi="Consolas" w:cs="Consolas"/>
          <w:color w:val="183691"/>
          <w:sz w:val="20"/>
          <w:szCs w:val="20"/>
        </w:rPr>
        <w:t>"figures/1.png"</w:t>
      </w:r>
      <w:r w:rsidRPr="00CA6E74">
        <w:rPr>
          <w:rFonts w:ascii="Consolas" w:eastAsia="Times New Roman" w:hAnsi="Consolas" w:cs="Consolas"/>
          <w:color w:val="333333"/>
          <w:sz w:val="20"/>
          <w:szCs w:val="20"/>
        </w:rPr>
        <w:t>))</w:t>
      </w:r>
    </w:p>
    <w:p w:rsidR="00CA6E74" w:rsidRPr="00CA6E74" w:rsidRDefault="00CA6E74" w:rsidP="00CA6E74">
      <w:pPr>
        <w:numPr>
          <w:ilvl w:val="0"/>
          <w:numId w:val="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if $A$ implies occurrence of $B$, then $P(A)$ occurring $&lt; P(B)$ occurring</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grid.raster(</w:t>
      </w:r>
      <w:proofErr w:type="gramEnd"/>
      <w:r w:rsidRPr="00CA6E74">
        <w:rPr>
          <w:rFonts w:ascii="Consolas" w:eastAsia="Times New Roman" w:hAnsi="Consolas" w:cs="Consolas"/>
          <w:color w:val="333333"/>
          <w:sz w:val="20"/>
          <w:szCs w:val="20"/>
        </w:rPr>
        <w:t>readPNG(</w:t>
      </w:r>
      <w:r w:rsidRPr="00CA6E74">
        <w:rPr>
          <w:rFonts w:ascii="Consolas" w:eastAsia="Times New Roman" w:hAnsi="Consolas" w:cs="Consolas"/>
          <w:color w:val="183691"/>
          <w:sz w:val="20"/>
          <w:szCs w:val="20"/>
        </w:rPr>
        <w:t>"figures/2.png"</w:t>
      </w:r>
      <w:r w:rsidRPr="00CA6E74">
        <w:rPr>
          <w:rFonts w:ascii="Consolas" w:eastAsia="Times New Roman" w:hAnsi="Consolas" w:cs="Consolas"/>
          <w:color w:val="333333"/>
          <w:sz w:val="20"/>
          <w:szCs w:val="20"/>
        </w:rPr>
        <w:t>))</w:t>
      </w:r>
    </w:p>
    <w:p w:rsidR="00CA6E74" w:rsidRPr="00CA6E74" w:rsidRDefault="00CA6E74" w:rsidP="00CA6E74">
      <w:pPr>
        <w:numPr>
          <w:ilvl w:val="0"/>
          <w:numId w:val="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for any two events, probability of at least one occurs = the sum of their probabilities - their intersection (in other words, probabilities can not be added simply if they have non-trivial intersection)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grid.raster(</w:t>
      </w:r>
      <w:proofErr w:type="gramEnd"/>
      <w:r w:rsidRPr="00CA6E74">
        <w:rPr>
          <w:rFonts w:ascii="Consolas" w:eastAsia="Times New Roman" w:hAnsi="Consolas" w:cs="Consolas"/>
          <w:color w:val="333333"/>
          <w:sz w:val="20"/>
          <w:szCs w:val="20"/>
        </w:rPr>
        <w:t>readPNG(</w:t>
      </w:r>
      <w:r w:rsidRPr="00CA6E74">
        <w:rPr>
          <w:rFonts w:ascii="Consolas" w:eastAsia="Times New Roman" w:hAnsi="Consolas" w:cs="Consolas"/>
          <w:color w:val="183691"/>
          <w:sz w:val="20"/>
          <w:szCs w:val="20"/>
        </w:rPr>
        <w:t>"figures/3.png"</w:t>
      </w:r>
      <w:r w:rsidRPr="00CA6E74">
        <w:rPr>
          <w:rFonts w:ascii="Consolas" w:eastAsia="Times New Roman" w:hAnsi="Consolas" w:cs="Consolas"/>
          <w:color w:val="333333"/>
          <w:sz w:val="20"/>
          <w:szCs w:val="20"/>
        </w:rPr>
        <w:t>))</w:t>
      </w:r>
    </w:p>
    <w:p w:rsidR="00CA6E74" w:rsidRPr="00CA6E74" w:rsidRDefault="00CA6E74" w:rsidP="00CA6E74">
      <w:pPr>
        <w:numPr>
          <w:ilvl w:val="0"/>
          <w:numId w:val="6"/>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for independent events $A$ and $B$, $P(A :\cup: B) = P(A) \times P(B)$</w:t>
      </w:r>
    </w:p>
    <w:p w:rsidR="00CA6E74" w:rsidRPr="00CA6E74" w:rsidRDefault="00CA6E74" w:rsidP="00CA6E74">
      <w:pPr>
        <w:numPr>
          <w:ilvl w:val="0"/>
          <w:numId w:val="6"/>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for outcomes that can occur with different combination of events and these combinations are mutually exclusive, the $P(E_{total}) = \sum P(E_{part})$</w:t>
      </w:r>
    </w:p>
    <w:p w:rsidR="00AC7AB1" w:rsidRPr="00AC7AB1" w:rsidRDefault="00AC7AB1" w:rsidP="00AC7AB1">
      <w:pPr>
        <w:pStyle w:val="NoSpacing"/>
      </w:pPr>
      <w:r w:rsidRPr="00AC7AB1">
        <w:lastRenderedPageBreak/>
        <w:drawing>
          <wp:inline distT="0" distB="0" distL="0" distR="0" wp14:anchorId="682E3BC4" wp14:editId="50B7C03E">
            <wp:extent cx="5943600" cy="4567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567555"/>
                    </a:xfrm>
                    <a:prstGeom prst="rect">
                      <a:avLst/>
                    </a:prstGeom>
                  </pic:spPr>
                </pic:pic>
              </a:graphicData>
            </a:graphic>
          </wp:inline>
        </w:drawing>
      </w:r>
      <w:r w:rsidRPr="00AC7AB1">
        <w:drawing>
          <wp:inline distT="0" distB="0" distL="0" distR="0" wp14:anchorId="3456F5E6" wp14:editId="07243733">
            <wp:extent cx="5943600" cy="22739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73935"/>
                    </a:xfrm>
                    <a:prstGeom prst="rect">
                      <a:avLst/>
                    </a:prstGeom>
                  </pic:spPr>
                </pic:pic>
              </a:graphicData>
            </a:graphic>
          </wp:inline>
        </w:drawing>
      </w:r>
      <w:r w:rsidRPr="00AC7AB1">
        <w:lastRenderedPageBreak/>
        <w:drawing>
          <wp:inline distT="0" distB="0" distL="0" distR="0" wp14:anchorId="13664D50" wp14:editId="56B0A8DD">
            <wp:extent cx="5943600" cy="95415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1215" cy="955379"/>
                    </a:xfrm>
                    <a:prstGeom prst="rect">
                      <a:avLst/>
                    </a:prstGeom>
                  </pic:spPr>
                </pic:pic>
              </a:graphicData>
            </a:graphic>
          </wp:inline>
        </w:drawing>
      </w:r>
      <w:r w:rsidRPr="00AC7AB1">
        <w:drawing>
          <wp:inline distT="0" distB="0" distL="0" distR="0" wp14:anchorId="524B05F8" wp14:editId="2330D336">
            <wp:extent cx="5943600" cy="11827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62828" cy="1186582"/>
                    </a:xfrm>
                    <a:prstGeom prst="rect">
                      <a:avLst/>
                    </a:prstGeom>
                  </pic:spPr>
                </pic:pic>
              </a:graphicData>
            </a:graphic>
          </wp:inline>
        </w:drawing>
      </w:r>
    </w:p>
    <w:p w:rsidR="00AC7AB1" w:rsidRPr="00555D85" w:rsidRDefault="00AC7AB1" w:rsidP="00555D85">
      <w:pPr>
        <w:pStyle w:val="NoSpacing"/>
      </w:pPr>
      <w:r w:rsidRPr="00AC7AB1">
        <w:drawing>
          <wp:inline distT="0" distB="0" distL="0" distR="0" wp14:anchorId="23238979" wp14:editId="255DAC0B">
            <wp:extent cx="5943600" cy="1771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71650"/>
                    </a:xfrm>
                    <a:prstGeom prst="rect">
                      <a:avLst/>
                    </a:prstGeom>
                  </pic:spPr>
                </pic:pic>
              </a:graphicData>
            </a:graphic>
          </wp:inline>
        </w:drawing>
      </w:r>
    </w:p>
    <w:p w:rsidR="00CA6E74" w:rsidRPr="00CA6E74" w:rsidRDefault="00CA6E74" w:rsidP="00CA6E74">
      <w:pPr>
        <w:pBdr>
          <w:bottom w:val="single" w:sz="6" w:space="4" w:color="EEEEEE"/>
        </w:pBdr>
        <w:spacing w:before="240" w:after="240" w:line="240" w:lineRule="auto"/>
        <w:outlineLvl w:val="1"/>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Random Variables</w:t>
      </w:r>
    </w:p>
    <w:p w:rsidR="00CA6E74" w:rsidRPr="00CA6E74" w:rsidRDefault="00CA6E74" w:rsidP="00CA6E74">
      <w:pPr>
        <w:numPr>
          <w:ilvl w:val="0"/>
          <w:numId w:val="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random variable</w:t>
      </w:r>
      <w:r w:rsidRPr="00CA6E74">
        <w:rPr>
          <w:rFonts w:ascii="Helvetica" w:eastAsia="Times New Roman" w:hAnsi="Helvetica" w:cs="Helvetica"/>
          <w:color w:val="333333"/>
          <w:sz w:val="20"/>
          <w:szCs w:val="20"/>
        </w:rPr>
        <w:t> = numeric outcome of experiment</w:t>
      </w:r>
    </w:p>
    <w:p w:rsidR="00CA6E74" w:rsidRPr="00CA6E74" w:rsidRDefault="00CA6E74" w:rsidP="00CA6E74">
      <w:pPr>
        <w:numPr>
          <w:ilvl w:val="0"/>
          <w:numId w:val="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discrete</w:t>
      </w:r>
      <w:r w:rsidRPr="00CA6E74">
        <w:rPr>
          <w:rFonts w:ascii="Helvetica" w:eastAsia="Times New Roman" w:hAnsi="Helvetica" w:cs="Helvetica"/>
          <w:color w:val="333333"/>
          <w:sz w:val="20"/>
          <w:szCs w:val="20"/>
        </w:rPr>
        <w:t> (what you can count/categories) = assign probabilities to every number/value the variable can take</w:t>
      </w:r>
    </w:p>
    <w:p w:rsidR="00CA6E74" w:rsidRPr="00CA6E74" w:rsidRDefault="00CA6E74" w:rsidP="00CA6E74">
      <w:pPr>
        <w:numPr>
          <w:ilvl w:val="1"/>
          <w:numId w:val="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coin flip, rolling a die, web traffic in a day</w:t>
      </w:r>
    </w:p>
    <w:p w:rsidR="00CA6E74" w:rsidRPr="00CA6E74" w:rsidRDefault="00CA6E74" w:rsidP="00CA6E74">
      <w:pPr>
        <w:numPr>
          <w:ilvl w:val="0"/>
          <w:numId w:val="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continuous</w:t>
      </w:r>
      <w:r w:rsidRPr="00CA6E74">
        <w:rPr>
          <w:rFonts w:ascii="Helvetica" w:eastAsia="Times New Roman" w:hAnsi="Helvetica" w:cs="Helvetica"/>
          <w:color w:val="333333"/>
          <w:sz w:val="20"/>
          <w:szCs w:val="20"/>
        </w:rPr>
        <w:t> (any number within a continuum) = assign probabilities to the range the variable can take</w:t>
      </w:r>
    </w:p>
    <w:p w:rsidR="00CA6E74" w:rsidRPr="00CA6E74" w:rsidRDefault="00CA6E74" w:rsidP="00CA6E74">
      <w:pPr>
        <w:numPr>
          <w:ilvl w:val="1"/>
          <w:numId w:val="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BMI index, intelligence quotients</w:t>
      </w:r>
    </w:p>
    <w:p w:rsidR="00CA6E74" w:rsidRPr="00CA6E74" w:rsidRDefault="00CA6E74" w:rsidP="00CA6E74">
      <w:pPr>
        <w:numPr>
          <w:ilvl w:val="1"/>
          <w:numId w:val="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t>**Note</w:t>
      </w:r>
      <w:r w:rsidRPr="00CA6E74">
        <w:rPr>
          <w:rFonts w:ascii="Helvetica" w:eastAsia="Times New Roman" w:hAnsi="Helvetica" w:cs="Helvetica"/>
          <w:color w:val="333333"/>
          <w:sz w:val="20"/>
          <w:szCs w:val="20"/>
        </w:rPr>
        <w:t>*: limitations of precision in taking the measurements may imply that the values are discrete, but we in fact consider them continuous *</w:t>
      </w:r>
    </w:p>
    <w:p w:rsidR="00CA6E74" w:rsidRPr="00CA6E74" w:rsidRDefault="00CA6E74" w:rsidP="00CA6E74">
      <w:pPr>
        <w:numPr>
          <w:ilvl w:val="0"/>
          <w:numId w:val="9"/>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rbinom()</w:t>
      </w:r>
      <w:r w:rsidRPr="00CA6E74">
        <w:rPr>
          <w:rFonts w:ascii="Helvetica" w:eastAsia="Times New Roman" w:hAnsi="Helvetica" w:cs="Helvetica"/>
          <w:color w:val="333333"/>
          <w:sz w:val="20"/>
          <w:szCs w:val="20"/>
        </w:rPr>
        <w:t>, </w:t>
      </w:r>
      <w:r w:rsidRPr="00CA6E74">
        <w:rPr>
          <w:rFonts w:ascii="Consolas" w:eastAsia="Times New Roman" w:hAnsi="Consolas" w:cs="Consolas"/>
          <w:color w:val="333333"/>
          <w:sz w:val="20"/>
          <w:szCs w:val="20"/>
        </w:rPr>
        <w:t>rnorm()</w:t>
      </w:r>
      <w:r w:rsidRPr="00CA6E74">
        <w:rPr>
          <w:rFonts w:ascii="Helvetica" w:eastAsia="Times New Roman" w:hAnsi="Helvetica" w:cs="Helvetica"/>
          <w:color w:val="333333"/>
          <w:sz w:val="20"/>
          <w:szCs w:val="20"/>
        </w:rPr>
        <w:t>, </w:t>
      </w:r>
      <w:r w:rsidRPr="00CA6E74">
        <w:rPr>
          <w:rFonts w:ascii="Consolas" w:eastAsia="Times New Roman" w:hAnsi="Consolas" w:cs="Consolas"/>
          <w:color w:val="333333"/>
          <w:sz w:val="20"/>
          <w:szCs w:val="20"/>
        </w:rPr>
        <w:t>rgamma()</w:t>
      </w:r>
      <w:r w:rsidRPr="00CA6E74">
        <w:rPr>
          <w:rFonts w:ascii="Helvetica" w:eastAsia="Times New Roman" w:hAnsi="Helvetica" w:cs="Helvetica"/>
          <w:color w:val="333333"/>
          <w:sz w:val="20"/>
          <w:szCs w:val="20"/>
        </w:rPr>
        <w:t>, </w:t>
      </w:r>
      <w:r w:rsidRPr="00CA6E74">
        <w:rPr>
          <w:rFonts w:ascii="Consolas" w:eastAsia="Times New Roman" w:hAnsi="Consolas" w:cs="Consolas"/>
          <w:color w:val="333333"/>
          <w:sz w:val="20"/>
          <w:szCs w:val="20"/>
        </w:rPr>
        <w:t>rpois()</w:t>
      </w:r>
      <w:r w:rsidRPr="00CA6E74">
        <w:rPr>
          <w:rFonts w:ascii="Helvetica" w:eastAsia="Times New Roman" w:hAnsi="Helvetica" w:cs="Helvetica"/>
          <w:color w:val="333333"/>
          <w:sz w:val="20"/>
          <w:szCs w:val="20"/>
        </w:rPr>
        <w:t>, </w:t>
      </w:r>
      <w:r w:rsidRPr="00CA6E74">
        <w:rPr>
          <w:rFonts w:ascii="Consolas" w:eastAsia="Times New Roman" w:hAnsi="Consolas" w:cs="Consolas"/>
          <w:color w:val="333333"/>
          <w:sz w:val="20"/>
          <w:szCs w:val="20"/>
        </w:rPr>
        <w:t>runif()</w:t>
      </w:r>
      <w:r w:rsidRPr="00CA6E74">
        <w:rPr>
          <w:rFonts w:ascii="Helvetica" w:eastAsia="Times New Roman" w:hAnsi="Helvetica" w:cs="Helvetica"/>
          <w:color w:val="333333"/>
          <w:sz w:val="20"/>
          <w:szCs w:val="20"/>
        </w:rPr>
        <w:t> = functions to generate random variables from the binomial, normal, Gamma, Poisson, and uniform distributions</w:t>
      </w:r>
    </w:p>
    <w:p w:rsidR="00CA6E74" w:rsidRPr="00CA6E74" w:rsidRDefault="00CA6E74" w:rsidP="00CA6E74">
      <w:pPr>
        <w:numPr>
          <w:ilvl w:val="0"/>
          <w:numId w:val="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density and mass functions (population quantities, not what occurs in data) for random variables = best starting point to model/think about probabilities for numeric outcome of experiments (variables)</w:t>
      </w:r>
    </w:p>
    <w:p w:rsidR="00CA6E74" w:rsidRDefault="00CA6E74" w:rsidP="00CA6E74">
      <w:pPr>
        <w:numPr>
          <w:ilvl w:val="1"/>
          <w:numId w:val="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use data to estimate properties of population $\rightarrow$ linking sample to population</w:t>
      </w:r>
    </w:p>
    <w:p w:rsidR="007263E8" w:rsidRDefault="007263E8" w:rsidP="007263E8">
      <w:pPr>
        <w:pStyle w:val="NoSpacing"/>
        <w:numPr>
          <w:ilvl w:val="0"/>
          <w:numId w:val="9"/>
        </w:numPr>
        <w:rPr>
          <w:rFonts w:ascii="Helvetica" w:eastAsia="Times New Roman" w:hAnsi="Helvetica" w:cs="Helvetica"/>
          <w:color w:val="333333"/>
          <w:sz w:val="20"/>
          <w:szCs w:val="20"/>
        </w:rPr>
      </w:pPr>
      <w:r>
        <w:rPr>
          <w:noProof/>
        </w:rPr>
        <w:lastRenderedPageBreak/>
        <w:drawing>
          <wp:inline distT="0" distB="0" distL="0" distR="0" wp14:anchorId="0E49CB2D" wp14:editId="40043B04">
            <wp:extent cx="5943600" cy="14116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411605"/>
                    </a:xfrm>
                    <a:prstGeom prst="rect">
                      <a:avLst/>
                    </a:prstGeom>
                  </pic:spPr>
                </pic:pic>
              </a:graphicData>
            </a:graphic>
          </wp:inline>
        </w:drawing>
      </w:r>
      <w:r>
        <w:rPr>
          <w:noProof/>
        </w:rPr>
        <w:drawing>
          <wp:inline distT="0" distB="0" distL="0" distR="0" wp14:anchorId="7D58CEBC" wp14:editId="52FFEAAC">
            <wp:extent cx="5943600" cy="36734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73475"/>
                    </a:xfrm>
                    <a:prstGeom prst="rect">
                      <a:avLst/>
                    </a:prstGeom>
                  </pic:spPr>
                </pic:pic>
              </a:graphicData>
            </a:graphic>
          </wp:inline>
        </w:drawing>
      </w:r>
    </w:p>
    <w:p w:rsidR="007263E8" w:rsidRDefault="007263E8" w:rsidP="007263E8">
      <w:pPr>
        <w:pStyle w:val="NoSpacing"/>
        <w:numPr>
          <w:ilvl w:val="0"/>
          <w:numId w:val="9"/>
        </w:numPr>
        <w:rPr>
          <w:rFonts w:ascii="Helvetica" w:eastAsia="Times New Roman" w:hAnsi="Helvetica" w:cs="Helvetica"/>
          <w:color w:val="333333"/>
          <w:sz w:val="20"/>
          <w:szCs w:val="20"/>
        </w:rPr>
      </w:pPr>
      <w:r>
        <w:rPr>
          <w:noProof/>
        </w:rPr>
        <w:lastRenderedPageBreak/>
        <w:drawing>
          <wp:inline distT="0" distB="0" distL="0" distR="0" wp14:anchorId="3EDAA35F" wp14:editId="64BA5A03">
            <wp:extent cx="5943600" cy="27254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25420"/>
                    </a:xfrm>
                    <a:prstGeom prst="rect">
                      <a:avLst/>
                    </a:prstGeom>
                  </pic:spPr>
                </pic:pic>
              </a:graphicData>
            </a:graphic>
          </wp:inline>
        </w:drawing>
      </w:r>
      <w:r>
        <w:rPr>
          <w:noProof/>
        </w:rPr>
        <w:drawing>
          <wp:inline distT="0" distB="0" distL="0" distR="0" wp14:anchorId="5C1C1182" wp14:editId="3BD8A20F">
            <wp:extent cx="5943600" cy="2146852"/>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8061" cy="2148463"/>
                    </a:xfrm>
                    <a:prstGeom prst="rect">
                      <a:avLst/>
                    </a:prstGeom>
                  </pic:spPr>
                </pic:pic>
              </a:graphicData>
            </a:graphic>
          </wp:inline>
        </w:drawing>
      </w:r>
    </w:p>
    <w:p w:rsidR="007263E8" w:rsidRPr="00CA6E74" w:rsidRDefault="007263E8" w:rsidP="007263E8">
      <w:pPr>
        <w:pStyle w:val="NoSpacing"/>
      </w:pPr>
      <w:r>
        <w:rPr>
          <w:noProof/>
        </w:rPr>
        <w:drawing>
          <wp:inline distT="0" distB="0" distL="0" distR="0" wp14:anchorId="00CE00A1" wp14:editId="79FAD888">
            <wp:extent cx="5943600" cy="22363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7194" cy="2237656"/>
                    </a:xfrm>
                    <a:prstGeom prst="rect">
                      <a:avLst/>
                    </a:prstGeom>
                  </pic:spPr>
                </pic:pic>
              </a:graphicData>
            </a:graphic>
          </wp:inline>
        </w:drawing>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Probability Mass Function (PMF)</w:t>
      </w:r>
    </w:p>
    <w:p w:rsidR="00CA6E74" w:rsidRPr="00CA6E74" w:rsidRDefault="00CA6E74" w:rsidP="00CA6E74">
      <w:pPr>
        <w:numPr>
          <w:ilvl w:val="0"/>
          <w:numId w:val="1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evaluates the probability that the </w:t>
      </w:r>
      <w:r w:rsidRPr="00CA6E74">
        <w:rPr>
          <w:rFonts w:ascii="Helvetica" w:eastAsia="Times New Roman" w:hAnsi="Helvetica" w:cs="Helvetica"/>
          <w:b/>
          <w:bCs/>
          <w:color w:val="333333"/>
          <w:sz w:val="20"/>
          <w:szCs w:val="20"/>
        </w:rPr>
        <w:t>discrete random variable</w:t>
      </w:r>
      <w:r w:rsidRPr="00CA6E74">
        <w:rPr>
          <w:rFonts w:ascii="Helvetica" w:eastAsia="Times New Roman" w:hAnsi="Helvetica" w:cs="Helvetica"/>
          <w:color w:val="333333"/>
          <w:sz w:val="20"/>
          <w:szCs w:val="20"/>
        </w:rPr>
        <w:t> takes on a specific value</w:t>
      </w:r>
    </w:p>
    <w:p w:rsidR="00CA6E74" w:rsidRPr="00CA6E74" w:rsidRDefault="00CA6E74" w:rsidP="00CA6E74">
      <w:pPr>
        <w:numPr>
          <w:ilvl w:val="1"/>
          <w:numId w:val="1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measures the chance of a particular outcome happening</w:t>
      </w:r>
    </w:p>
    <w:p w:rsidR="00CA6E74" w:rsidRPr="00CA6E74" w:rsidRDefault="00CA6E74" w:rsidP="00CA6E74">
      <w:pPr>
        <w:numPr>
          <w:ilvl w:val="1"/>
          <w:numId w:val="1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lastRenderedPageBreak/>
        <w:t>always $\ge$ 0 for every possible outcome</w:t>
      </w:r>
    </w:p>
    <w:p w:rsidR="00CA6E74" w:rsidRPr="00CA6E74" w:rsidRDefault="00CA6E74" w:rsidP="00CA6E74">
      <w:pPr>
        <w:numPr>
          <w:ilvl w:val="1"/>
          <w:numId w:val="1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$\sum$ possible values that the variable can take = 1</w:t>
      </w:r>
    </w:p>
    <w:p w:rsidR="00CA6E74" w:rsidRPr="00CA6E74" w:rsidRDefault="00CA6E74" w:rsidP="00CA6E74">
      <w:pPr>
        <w:numPr>
          <w:ilvl w:val="0"/>
          <w:numId w:val="1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i/>
          <w:iCs/>
          <w:color w:val="333333"/>
          <w:sz w:val="20"/>
          <w:szCs w:val="20"/>
        </w:rPr>
        <w:t>Bernoulli distribution example</w:t>
      </w:r>
    </w:p>
    <w:p w:rsidR="00CA6E74" w:rsidRPr="00CA6E74" w:rsidRDefault="00CA6E74" w:rsidP="00CA6E74">
      <w:pPr>
        <w:numPr>
          <w:ilvl w:val="1"/>
          <w:numId w:val="1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X = 0 $\rightarrow$ tails, X = 1 $\rightarrow$ heads</w:t>
      </w:r>
    </w:p>
    <w:p w:rsidR="00CA6E74" w:rsidRPr="00CA6E74" w:rsidRDefault="00CA6E74" w:rsidP="00CA6E74">
      <w:pPr>
        <w:numPr>
          <w:ilvl w:val="2"/>
          <w:numId w:val="1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X here represents potential outcome</w:t>
      </w:r>
    </w:p>
    <w:p w:rsidR="00CA6E74" w:rsidRPr="00CA6E74" w:rsidRDefault="00CA6E74" w:rsidP="00CA6E74">
      <w:pPr>
        <w:numPr>
          <w:ilvl w:val="1"/>
          <w:numId w:val="1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$P(X = x) = (\frac{1}{2})^x(\frac{1}{2})^{1-x}$ for $X = 0, 1$</w:t>
      </w:r>
    </w:p>
    <w:p w:rsidR="00CA6E74" w:rsidRPr="00CA6E74" w:rsidRDefault="00CA6E74" w:rsidP="00CA6E74">
      <w:pPr>
        <w:numPr>
          <w:ilvl w:val="2"/>
          <w:numId w:val="1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$x$ here represents a value we can plug into the PMF</w:t>
      </w:r>
    </w:p>
    <w:p w:rsidR="00CA6E74" w:rsidRPr="00CA6E74" w:rsidRDefault="00CA6E74" w:rsidP="00CA6E74">
      <w:pPr>
        <w:numPr>
          <w:ilvl w:val="2"/>
          <w:numId w:val="1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general form $\rightarrow$ $p(x) = (\theta)^x(1-\theta)^{1-x}$</w:t>
      </w:r>
    </w:p>
    <w:p w:rsidR="00CA6E74" w:rsidRPr="00AC7AB1" w:rsidRDefault="00CA6E74" w:rsidP="00CA6E74">
      <w:pPr>
        <w:numPr>
          <w:ilvl w:val="0"/>
          <w:numId w:val="10"/>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dbinom(k, n, p)</w:t>
      </w:r>
      <w:r w:rsidRPr="00CA6E74">
        <w:rPr>
          <w:rFonts w:ascii="Helvetica" w:eastAsia="Times New Roman" w:hAnsi="Helvetica" w:cs="Helvetica"/>
          <w:color w:val="333333"/>
          <w:sz w:val="20"/>
          <w:szCs w:val="20"/>
        </w:rPr>
        <w:t> = return the probability of getting </w:t>
      </w:r>
      <w:r w:rsidRPr="00CA6E74">
        <w:rPr>
          <w:rFonts w:ascii="Consolas" w:eastAsia="Times New Roman" w:hAnsi="Consolas" w:cs="Consolas"/>
          <w:color w:val="333333"/>
          <w:sz w:val="20"/>
          <w:szCs w:val="20"/>
        </w:rPr>
        <w:t>k</w:t>
      </w:r>
      <w:r w:rsidRPr="00CA6E74">
        <w:rPr>
          <w:rFonts w:ascii="Helvetica" w:eastAsia="Times New Roman" w:hAnsi="Helvetica" w:cs="Helvetica"/>
          <w:color w:val="333333"/>
          <w:sz w:val="20"/>
          <w:szCs w:val="20"/>
        </w:rPr>
        <w:t> successes out of </w:t>
      </w:r>
      <w:r w:rsidRPr="00CA6E74">
        <w:rPr>
          <w:rFonts w:ascii="Consolas" w:eastAsia="Times New Roman" w:hAnsi="Consolas" w:cs="Consolas"/>
          <w:color w:val="333333"/>
          <w:sz w:val="20"/>
          <w:szCs w:val="20"/>
        </w:rPr>
        <w:t>n</w:t>
      </w:r>
      <w:r w:rsidRPr="00CA6E74">
        <w:rPr>
          <w:rFonts w:ascii="Helvetica" w:eastAsia="Times New Roman" w:hAnsi="Helvetica" w:cs="Helvetica"/>
          <w:color w:val="333333"/>
          <w:sz w:val="20"/>
          <w:szCs w:val="20"/>
        </w:rPr>
        <w:t> trials, given probability of success is </w:t>
      </w:r>
      <w:r w:rsidRPr="00CA6E74">
        <w:rPr>
          <w:rFonts w:ascii="Consolas" w:eastAsia="Times New Roman" w:hAnsi="Consolas" w:cs="Consolas"/>
          <w:color w:val="333333"/>
          <w:sz w:val="20"/>
          <w:szCs w:val="20"/>
        </w:rPr>
        <w:t>p</w:t>
      </w:r>
    </w:p>
    <w:p w:rsidR="00AC7AB1" w:rsidRDefault="007263E8" w:rsidP="00AC7AB1">
      <w:pPr>
        <w:pStyle w:val="NoSpacing"/>
      </w:pPr>
      <w:r>
        <w:rPr>
          <w:noProof/>
        </w:rPr>
        <w:drawing>
          <wp:inline distT="0" distB="0" distL="0" distR="0" wp14:anchorId="61F296B0" wp14:editId="1502469C">
            <wp:extent cx="5943600" cy="2019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19300"/>
                    </a:xfrm>
                    <a:prstGeom prst="rect">
                      <a:avLst/>
                    </a:prstGeom>
                  </pic:spPr>
                </pic:pic>
              </a:graphicData>
            </a:graphic>
          </wp:inline>
        </w:drawing>
      </w:r>
    </w:p>
    <w:p w:rsidR="007263E8" w:rsidRDefault="007263E8" w:rsidP="00AC7AB1">
      <w:pPr>
        <w:pStyle w:val="NoSpacing"/>
      </w:pPr>
      <w:r>
        <w:rPr>
          <w:noProof/>
        </w:rPr>
        <w:lastRenderedPageBreak/>
        <w:drawing>
          <wp:inline distT="0" distB="0" distL="0" distR="0" wp14:anchorId="1C288F9A" wp14:editId="7E086026">
            <wp:extent cx="5943600" cy="20745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74545"/>
                    </a:xfrm>
                    <a:prstGeom prst="rect">
                      <a:avLst/>
                    </a:prstGeom>
                  </pic:spPr>
                </pic:pic>
              </a:graphicData>
            </a:graphic>
          </wp:inline>
        </w:drawing>
      </w:r>
      <w:r>
        <w:rPr>
          <w:noProof/>
        </w:rPr>
        <w:drawing>
          <wp:inline distT="0" distB="0" distL="0" distR="0" wp14:anchorId="1DA64A01" wp14:editId="314B4A9E">
            <wp:extent cx="5943600" cy="21088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08835"/>
                    </a:xfrm>
                    <a:prstGeom prst="rect">
                      <a:avLst/>
                    </a:prstGeom>
                  </pic:spPr>
                </pic:pic>
              </a:graphicData>
            </a:graphic>
          </wp:inline>
        </w:drawing>
      </w:r>
      <w:r>
        <w:rPr>
          <w:noProof/>
        </w:rPr>
        <w:drawing>
          <wp:inline distT="0" distB="0" distL="0" distR="0" wp14:anchorId="10CC335C" wp14:editId="58EEF305">
            <wp:extent cx="5943600" cy="32600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5196" cy="3260910"/>
                    </a:xfrm>
                    <a:prstGeom prst="rect">
                      <a:avLst/>
                    </a:prstGeom>
                  </pic:spPr>
                </pic:pic>
              </a:graphicData>
            </a:graphic>
          </wp:inline>
        </w:drawing>
      </w:r>
      <w:r>
        <w:rPr>
          <w:noProof/>
        </w:rPr>
        <w:lastRenderedPageBreak/>
        <w:drawing>
          <wp:inline distT="0" distB="0" distL="0" distR="0" wp14:anchorId="3F925034" wp14:editId="2CB917D8">
            <wp:extent cx="5943600" cy="2773017"/>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0227" cy="2776109"/>
                    </a:xfrm>
                    <a:prstGeom prst="rect">
                      <a:avLst/>
                    </a:prstGeom>
                  </pic:spPr>
                </pic:pic>
              </a:graphicData>
            </a:graphic>
          </wp:inline>
        </w:drawing>
      </w:r>
      <w:r>
        <w:rPr>
          <w:noProof/>
        </w:rPr>
        <w:drawing>
          <wp:inline distT="0" distB="0" distL="0" distR="0" wp14:anchorId="4B382F97" wp14:editId="12839A8E">
            <wp:extent cx="5943600" cy="34931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93135"/>
                    </a:xfrm>
                    <a:prstGeom prst="rect">
                      <a:avLst/>
                    </a:prstGeom>
                  </pic:spPr>
                </pic:pic>
              </a:graphicData>
            </a:graphic>
          </wp:inline>
        </w:drawing>
      </w:r>
      <w:r>
        <w:rPr>
          <w:noProof/>
        </w:rPr>
        <w:lastRenderedPageBreak/>
        <w:drawing>
          <wp:inline distT="0" distB="0" distL="0" distR="0" wp14:anchorId="42B09B36" wp14:editId="08A3C520">
            <wp:extent cx="5943600" cy="20218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21840"/>
                    </a:xfrm>
                    <a:prstGeom prst="rect">
                      <a:avLst/>
                    </a:prstGeom>
                  </pic:spPr>
                </pic:pic>
              </a:graphicData>
            </a:graphic>
          </wp:inline>
        </w:drawing>
      </w:r>
    </w:p>
    <w:p w:rsidR="007263E8" w:rsidRDefault="007263E8" w:rsidP="00AC7AB1">
      <w:pPr>
        <w:pStyle w:val="NoSpacing"/>
      </w:pPr>
    </w:p>
    <w:p w:rsidR="007263E8" w:rsidRDefault="007263E8" w:rsidP="00AC7AB1">
      <w:pPr>
        <w:pStyle w:val="NoSpacing"/>
      </w:pPr>
      <w:r>
        <w:rPr>
          <w:noProof/>
        </w:rPr>
        <w:drawing>
          <wp:inline distT="0" distB="0" distL="0" distR="0" wp14:anchorId="2DF81A68" wp14:editId="540463B9">
            <wp:extent cx="5943600" cy="19837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983740"/>
                    </a:xfrm>
                    <a:prstGeom prst="rect">
                      <a:avLst/>
                    </a:prstGeom>
                  </pic:spPr>
                </pic:pic>
              </a:graphicData>
            </a:graphic>
          </wp:inline>
        </w:drawing>
      </w:r>
    </w:p>
    <w:p w:rsidR="007263E8" w:rsidRDefault="007263E8" w:rsidP="00AC7AB1">
      <w:pPr>
        <w:pStyle w:val="NoSpacing"/>
      </w:pPr>
    </w:p>
    <w:p w:rsidR="007263E8" w:rsidRDefault="007263E8" w:rsidP="00AC7AB1">
      <w:pPr>
        <w:pStyle w:val="NoSpacing"/>
      </w:pPr>
      <w:r>
        <w:rPr>
          <w:noProof/>
        </w:rPr>
        <w:drawing>
          <wp:inline distT="0" distB="0" distL="0" distR="0" wp14:anchorId="0FDDAB85" wp14:editId="1276DBB3">
            <wp:extent cx="5943600" cy="19596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59610"/>
                    </a:xfrm>
                    <a:prstGeom prst="rect">
                      <a:avLst/>
                    </a:prstGeom>
                  </pic:spPr>
                </pic:pic>
              </a:graphicData>
            </a:graphic>
          </wp:inline>
        </w:drawing>
      </w:r>
    </w:p>
    <w:p w:rsidR="007263E8" w:rsidRDefault="007263E8" w:rsidP="00AC7AB1">
      <w:pPr>
        <w:pStyle w:val="NoSpacing"/>
      </w:pPr>
    </w:p>
    <w:p w:rsidR="007263E8" w:rsidRDefault="007263E8" w:rsidP="00AC7AB1">
      <w:pPr>
        <w:pStyle w:val="NoSpacing"/>
      </w:pPr>
      <w:r>
        <w:rPr>
          <w:noProof/>
        </w:rPr>
        <w:lastRenderedPageBreak/>
        <w:drawing>
          <wp:inline distT="0" distB="0" distL="0" distR="0" wp14:anchorId="7CD5A76A" wp14:editId="60EE45F6">
            <wp:extent cx="5943600" cy="23596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59660"/>
                    </a:xfrm>
                    <a:prstGeom prst="rect">
                      <a:avLst/>
                    </a:prstGeom>
                  </pic:spPr>
                </pic:pic>
              </a:graphicData>
            </a:graphic>
          </wp:inline>
        </w:drawing>
      </w:r>
    </w:p>
    <w:p w:rsidR="007263E8" w:rsidRPr="00CA6E74" w:rsidRDefault="007263E8" w:rsidP="00AC7AB1">
      <w:pPr>
        <w:pStyle w:val="NoSpacing"/>
      </w:pP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Probability Density Function (PDF)</w:t>
      </w:r>
    </w:p>
    <w:p w:rsidR="00CA6E74" w:rsidRPr="00CA6E74" w:rsidRDefault="00CA6E74" w:rsidP="00CA6E74">
      <w:pPr>
        <w:numPr>
          <w:ilvl w:val="0"/>
          <w:numId w:val="1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evaluates the probability that the </w:t>
      </w:r>
      <w:r w:rsidRPr="00CA6E74">
        <w:rPr>
          <w:rFonts w:ascii="Helvetica" w:eastAsia="Times New Roman" w:hAnsi="Helvetica" w:cs="Helvetica"/>
          <w:b/>
          <w:bCs/>
          <w:color w:val="333333"/>
          <w:sz w:val="20"/>
          <w:szCs w:val="20"/>
        </w:rPr>
        <w:t>continuous random variable</w:t>
      </w:r>
      <w:r w:rsidRPr="00CA6E74">
        <w:rPr>
          <w:rFonts w:ascii="Helvetica" w:eastAsia="Times New Roman" w:hAnsi="Helvetica" w:cs="Helvetica"/>
          <w:color w:val="333333"/>
          <w:sz w:val="20"/>
          <w:szCs w:val="20"/>
        </w:rPr>
        <w:t> takes on a specific value</w:t>
      </w:r>
    </w:p>
    <w:p w:rsidR="00CA6E74" w:rsidRPr="00CA6E74" w:rsidRDefault="00CA6E74" w:rsidP="00CA6E74">
      <w:pPr>
        <w:numPr>
          <w:ilvl w:val="1"/>
          <w:numId w:val="1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always $\ge$ 0 everywhere</w:t>
      </w:r>
    </w:p>
    <w:p w:rsidR="00CA6E74" w:rsidRPr="00CA6E74" w:rsidRDefault="00CA6E74" w:rsidP="00CA6E74">
      <w:pPr>
        <w:numPr>
          <w:ilvl w:val="1"/>
          <w:numId w:val="1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total area under curve must = 1</w:t>
      </w:r>
    </w:p>
    <w:p w:rsidR="00CA6E74" w:rsidRPr="00CA6E74" w:rsidRDefault="00CA6E74" w:rsidP="00CA6E74">
      <w:pPr>
        <w:numPr>
          <w:ilvl w:val="0"/>
          <w:numId w:val="1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areas under PDFs</w:t>
      </w:r>
      <w:r w:rsidRPr="00CA6E74">
        <w:rPr>
          <w:rFonts w:ascii="Helvetica" w:eastAsia="Times New Roman" w:hAnsi="Helvetica" w:cs="Helvetica"/>
          <w:color w:val="333333"/>
          <w:sz w:val="20"/>
          <w:szCs w:val="20"/>
        </w:rPr>
        <w:t> correspond to the probabilities for that random variable taking on that range of values (PMF)</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grid.raster(</w:t>
      </w:r>
      <w:proofErr w:type="gramEnd"/>
      <w:r w:rsidRPr="00CA6E74">
        <w:rPr>
          <w:rFonts w:ascii="Consolas" w:eastAsia="Times New Roman" w:hAnsi="Consolas" w:cs="Consolas"/>
          <w:color w:val="333333"/>
          <w:sz w:val="20"/>
          <w:szCs w:val="20"/>
        </w:rPr>
        <w:t>readPNG(</w:t>
      </w:r>
      <w:r w:rsidRPr="00CA6E74">
        <w:rPr>
          <w:rFonts w:ascii="Consolas" w:eastAsia="Times New Roman" w:hAnsi="Consolas" w:cs="Consolas"/>
          <w:color w:val="183691"/>
          <w:sz w:val="20"/>
          <w:szCs w:val="20"/>
        </w:rPr>
        <w:t>"figures/4-1.png"</w:t>
      </w:r>
      <w:r w:rsidRPr="00CA6E74">
        <w:rPr>
          <w:rFonts w:ascii="Consolas" w:eastAsia="Times New Roman" w:hAnsi="Consolas" w:cs="Consolas"/>
          <w:color w:val="333333"/>
          <w:sz w:val="20"/>
          <w:szCs w:val="20"/>
        </w:rPr>
        <w:t>))</w:t>
      </w:r>
    </w:p>
    <w:p w:rsidR="00CA6E74" w:rsidRPr="00CA6E74" w:rsidRDefault="00CA6E74" w:rsidP="00CA6E74">
      <w:pPr>
        <w:numPr>
          <w:ilvl w:val="0"/>
          <w:numId w:val="1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but the probability of the variable taking a specific value = 0 (area of a line is 0)</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grid.raster(</w:t>
      </w:r>
      <w:proofErr w:type="gramEnd"/>
      <w:r w:rsidRPr="00CA6E74">
        <w:rPr>
          <w:rFonts w:ascii="Consolas" w:eastAsia="Times New Roman" w:hAnsi="Consolas" w:cs="Consolas"/>
          <w:color w:val="333333"/>
          <w:sz w:val="20"/>
          <w:szCs w:val="20"/>
        </w:rPr>
        <w:t>readPNG(</w:t>
      </w:r>
      <w:r w:rsidRPr="00CA6E74">
        <w:rPr>
          <w:rFonts w:ascii="Consolas" w:eastAsia="Times New Roman" w:hAnsi="Consolas" w:cs="Consolas"/>
          <w:color w:val="183691"/>
          <w:sz w:val="20"/>
          <w:szCs w:val="20"/>
        </w:rPr>
        <w:t>"figures/4-2.png"</w:t>
      </w:r>
      <w:r w:rsidRPr="00CA6E74">
        <w:rPr>
          <w:rFonts w:ascii="Consolas" w:eastAsia="Times New Roman" w:hAnsi="Consolas" w:cs="Consolas"/>
          <w:color w:val="333333"/>
          <w:sz w:val="20"/>
          <w:szCs w:val="20"/>
        </w:rPr>
        <w:t>))</w:t>
      </w:r>
    </w:p>
    <w:p w:rsidR="00CA6E74" w:rsidRPr="00CA6E74" w:rsidRDefault="00CA6E74" w:rsidP="00CA6E74">
      <w:pPr>
        <w:numPr>
          <w:ilvl w:val="0"/>
          <w:numId w:val="13"/>
        </w:numPr>
        <w:spacing w:before="240" w:after="240"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t>**Note</w:t>
      </w:r>
      <w:r w:rsidRPr="00CA6E74">
        <w:rPr>
          <w:rFonts w:ascii="Helvetica" w:eastAsia="Times New Roman" w:hAnsi="Helvetica" w:cs="Helvetica"/>
          <w:color w:val="333333"/>
          <w:sz w:val="20"/>
          <w:szCs w:val="20"/>
        </w:rPr>
        <w:t>*: the above is true because it is modeling random variables as if they have infinite precision, when in reality they do not *</w:t>
      </w:r>
    </w:p>
    <w:p w:rsidR="00CA6E74" w:rsidRDefault="00CA6E74" w:rsidP="00CA6E74">
      <w:pPr>
        <w:numPr>
          <w:ilvl w:val="0"/>
          <w:numId w:val="13"/>
        </w:numPr>
        <w:spacing w:after="0"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dnorm()</w:t>
      </w:r>
      <w:r w:rsidRPr="00CA6E74">
        <w:rPr>
          <w:rFonts w:ascii="Helvetica" w:eastAsia="Times New Roman" w:hAnsi="Helvetica" w:cs="Helvetica"/>
          <w:color w:val="333333"/>
          <w:sz w:val="20"/>
          <w:szCs w:val="20"/>
        </w:rPr>
        <w:t>, </w:t>
      </w:r>
      <w:r w:rsidRPr="00CA6E74">
        <w:rPr>
          <w:rFonts w:ascii="Consolas" w:eastAsia="Times New Roman" w:hAnsi="Consolas" w:cs="Consolas"/>
          <w:color w:val="333333"/>
          <w:sz w:val="20"/>
          <w:szCs w:val="20"/>
        </w:rPr>
        <w:t>dgamma()</w:t>
      </w:r>
      <w:r w:rsidRPr="00CA6E74">
        <w:rPr>
          <w:rFonts w:ascii="Helvetica" w:eastAsia="Times New Roman" w:hAnsi="Helvetica" w:cs="Helvetica"/>
          <w:color w:val="333333"/>
          <w:sz w:val="20"/>
          <w:szCs w:val="20"/>
        </w:rPr>
        <w:t>, </w:t>
      </w:r>
      <w:r w:rsidRPr="00CA6E74">
        <w:rPr>
          <w:rFonts w:ascii="Consolas" w:eastAsia="Times New Roman" w:hAnsi="Consolas" w:cs="Consolas"/>
          <w:color w:val="333333"/>
          <w:sz w:val="20"/>
          <w:szCs w:val="20"/>
        </w:rPr>
        <w:t>dpois()</w:t>
      </w:r>
      <w:r w:rsidRPr="00CA6E74">
        <w:rPr>
          <w:rFonts w:ascii="Helvetica" w:eastAsia="Times New Roman" w:hAnsi="Helvetica" w:cs="Helvetica"/>
          <w:color w:val="333333"/>
          <w:sz w:val="20"/>
          <w:szCs w:val="20"/>
        </w:rPr>
        <w:t>, </w:t>
      </w:r>
      <w:r w:rsidRPr="00CA6E74">
        <w:rPr>
          <w:rFonts w:ascii="Consolas" w:eastAsia="Times New Roman" w:hAnsi="Consolas" w:cs="Consolas"/>
          <w:color w:val="333333"/>
          <w:sz w:val="20"/>
          <w:szCs w:val="20"/>
        </w:rPr>
        <w:t>dunif()</w:t>
      </w:r>
      <w:r w:rsidRPr="00CA6E74">
        <w:rPr>
          <w:rFonts w:ascii="Helvetica" w:eastAsia="Times New Roman" w:hAnsi="Helvetica" w:cs="Helvetica"/>
          <w:color w:val="333333"/>
          <w:sz w:val="20"/>
          <w:szCs w:val="20"/>
        </w:rPr>
        <w:t> = return probability of a certain value from the normal, Gamma, Poisson, and uniform distributions</w:t>
      </w:r>
    </w:p>
    <w:p w:rsidR="007263E8" w:rsidRDefault="008E5576" w:rsidP="007263E8">
      <w:pPr>
        <w:pStyle w:val="NoSpacing"/>
      </w:pPr>
      <w:r>
        <w:rPr>
          <w:noProof/>
        </w:rPr>
        <w:lastRenderedPageBreak/>
        <w:drawing>
          <wp:inline distT="0" distB="0" distL="0" distR="0" wp14:anchorId="2CB07894" wp14:editId="753875A0">
            <wp:extent cx="5943600" cy="31222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22295"/>
                    </a:xfrm>
                    <a:prstGeom prst="rect">
                      <a:avLst/>
                    </a:prstGeom>
                  </pic:spPr>
                </pic:pic>
              </a:graphicData>
            </a:graphic>
          </wp:inline>
        </w:drawing>
      </w:r>
      <w:r>
        <w:rPr>
          <w:noProof/>
        </w:rPr>
        <w:drawing>
          <wp:inline distT="0" distB="0" distL="0" distR="0" wp14:anchorId="782759BC" wp14:editId="630F5609">
            <wp:extent cx="5943600" cy="2156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56460"/>
                    </a:xfrm>
                    <a:prstGeom prst="rect">
                      <a:avLst/>
                    </a:prstGeom>
                  </pic:spPr>
                </pic:pic>
              </a:graphicData>
            </a:graphic>
          </wp:inline>
        </w:drawing>
      </w:r>
    </w:p>
    <w:p w:rsidR="008E5576" w:rsidRDefault="008E5576" w:rsidP="007263E8">
      <w:pPr>
        <w:pStyle w:val="NoSpacing"/>
      </w:pPr>
      <w:r>
        <w:rPr>
          <w:noProof/>
        </w:rPr>
        <w:lastRenderedPageBreak/>
        <w:drawing>
          <wp:inline distT="0" distB="0" distL="0" distR="0" wp14:anchorId="68061C67" wp14:editId="7823F7A2">
            <wp:extent cx="5943600" cy="29952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95295"/>
                    </a:xfrm>
                    <a:prstGeom prst="rect">
                      <a:avLst/>
                    </a:prstGeom>
                  </pic:spPr>
                </pic:pic>
              </a:graphicData>
            </a:graphic>
          </wp:inline>
        </w:drawing>
      </w:r>
    </w:p>
    <w:p w:rsidR="008E5576" w:rsidRDefault="008E5576" w:rsidP="007263E8">
      <w:pPr>
        <w:pStyle w:val="NoSpacing"/>
      </w:pPr>
      <w:r>
        <w:rPr>
          <w:noProof/>
        </w:rPr>
        <w:lastRenderedPageBreak/>
        <w:drawing>
          <wp:inline distT="0" distB="0" distL="0" distR="0" wp14:anchorId="55AACFCB" wp14:editId="63EF627B">
            <wp:extent cx="5943600" cy="22561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8200" cy="2257929"/>
                    </a:xfrm>
                    <a:prstGeom prst="rect">
                      <a:avLst/>
                    </a:prstGeom>
                  </pic:spPr>
                </pic:pic>
              </a:graphicData>
            </a:graphic>
          </wp:inline>
        </w:drawing>
      </w:r>
      <w:r>
        <w:rPr>
          <w:noProof/>
        </w:rPr>
        <w:drawing>
          <wp:inline distT="0" distB="0" distL="0" distR="0" wp14:anchorId="2852911B" wp14:editId="5D1A1B30">
            <wp:extent cx="5943600" cy="32473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47390"/>
                    </a:xfrm>
                    <a:prstGeom prst="rect">
                      <a:avLst/>
                    </a:prstGeom>
                  </pic:spPr>
                </pic:pic>
              </a:graphicData>
            </a:graphic>
          </wp:inline>
        </w:drawing>
      </w:r>
    </w:p>
    <w:p w:rsidR="0091715A" w:rsidRDefault="0091715A" w:rsidP="007263E8">
      <w:pPr>
        <w:pStyle w:val="NoSpacing"/>
      </w:pPr>
    </w:p>
    <w:p w:rsidR="0091715A" w:rsidRDefault="0091715A" w:rsidP="007263E8">
      <w:pPr>
        <w:pStyle w:val="NoSpacing"/>
      </w:pPr>
      <w:r>
        <w:rPr>
          <w:noProof/>
        </w:rPr>
        <w:drawing>
          <wp:inline distT="0" distB="0" distL="0" distR="0" wp14:anchorId="01118684" wp14:editId="482B5F57">
            <wp:extent cx="5943600" cy="11182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118235"/>
                    </a:xfrm>
                    <a:prstGeom prst="rect">
                      <a:avLst/>
                    </a:prstGeom>
                  </pic:spPr>
                </pic:pic>
              </a:graphicData>
            </a:graphic>
          </wp:inline>
        </w:drawing>
      </w:r>
      <w:r>
        <w:rPr>
          <w:noProof/>
        </w:rPr>
        <w:drawing>
          <wp:inline distT="0" distB="0" distL="0" distR="0" wp14:anchorId="4DF6B6BD" wp14:editId="0F5082C2">
            <wp:extent cx="5943600" cy="12331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33170"/>
                    </a:xfrm>
                    <a:prstGeom prst="rect">
                      <a:avLst/>
                    </a:prstGeom>
                  </pic:spPr>
                </pic:pic>
              </a:graphicData>
            </a:graphic>
          </wp:inline>
        </w:drawing>
      </w:r>
      <w:r>
        <w:rPr>
          <w:noProof/>
        </w:rPr>
        <w:lastRenderedPageBreak/>
        <w:drawing>
          <wp:inline distT="0" distB="0" distL="0" distR="0" wp14:anchorId="7A66EED4" wp14:editId="4D0535C6">
            <wp:extent cx="5943600" cy="32645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64535"/>
                    </a:xfrm>
                    <a:prstGeom prst="rect">
                      <a:avLst/>
                    </a:prstGeom>
                  </pic:spPr>
                </pic:pic>
              </a:graphicData>
            </a:graphic>
          </wp:inline>
        </w:drawing>
      </w:r>
      <w:r>
        <w:rPr>
          <w:noProof/>
        </w:rPr>
        <w:drawing>
          <wp:inline distT="0" distB="0" distL="0" distR="0" wp14:anchorId="245C856A" wp14:editId="11868CB8">
            <wp:extent cx="5943600" cy="1914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914525"/>
                    </a:xfrm>
                    <a:prstGeom prst="rect">
                      <a:avLst/>
                    </a:prstGeom>
                  </pic:spPr>
                </pic:pic>
              </a:graphicData>
            </a:graphic>
          </wp:inline>
        </w:drawing>
      </w:r>
      <w:r>
        <w:rPr>
          <w:noProof/>
        </w:rPr>
        <w:lastRenderedPageBreak/>
        <w:drawing>
          <wp:inline distT="0" distB="0" distL="0" distR="0" wp14:anchorId="71422CB2" wp14:editId="0D25DD82">
            <wp:extent cx="5943600" cy="53727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372735"/>
                    </a:xfrm>
                    <a:prstGeom prst="rect">
                      <a:avLst/>
                    </a:prstGeom>
                  </pic:spPr>
                </pic:pic>
              </a:graphicData>
            </a:graphic>
          </wp:inline>
        </w:drawing>
      </w:r>
    </w:p>
    <w:p w:rsidR="0091715A" w:rsidRDefault="0091715A" w:rsidP="007263E8">
      <w:pPr>
        <w:pStyle w:val="NoSpacing"/>
      </w:pPr>
    </w:p>
    <w:p w:rsidR="0091715A" w:rsidRDefault="0091715A" w:rsidP="007263E8">
      <w:pPr>
        <w:pStyle w:val="NoSpacing"/>
      </w:pPr>
      <w:r>
        <w:rPr>
          <w:noProof/>
        </w:rPr>
        <w:lastRenderedPageBreak/>
        <w:drawing>
          <wp:inline distT="0" distB="0" distL="0" distR="0" wp14:anchorId="60E77B25" wp14:editId="2DAA27B4">
            <wp:extent cx="5943600" cy="31572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57220"/>
                    </a:xfrm>
                    <a:prstGeom prst="rect">
                      <a:avLst/>
                    </a:prstGeom>
                  </pic:spPr>
                </pic:pic>
              </a:graphicData>
            </a:graphic>
          </wp:inline>
        </w:drawing>
      </w:r>
      <w:r>
        <w:rPr>
          <w:noProof/>
        </w:rPr>
        <w:drawing>
          <wp:inline distT="0" distB="0" distL="0" distR="0" wp14:anchorId="5CCD524F" wp14:editId="053F6655">
            <wp:extent cx="5943600" cy="3028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28950"/>
                    </a:xfrm>
                    <a:prstGeom prst="rect">
                      <a:avLst/>
                    </a:prstGeom>
                  </pic:spPr>
                </pic:pic>
              </a:graphicData>
            </a:graphic>
          </wp:inline>
        </w:drawing>
      </w:r>
      <w:r>
        <w:rPr>
          <w:noProof/>
        </w:rPr>
        <w:lastRenderedPageBreak/>
        <w:drawing>
          <wp:inline distT="0" distB="0" distL="0" distR="0" wp14:anchorId="4F77A597" wp14:editId="6A506E60">
            <wp:extent cx="5191125" cy="21336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91125" cy="2133600"/>
                    </a:xfrm>
                    <a:prstGeom prst="rect">
                      <a:avLst/>
                    </a:prstGeom>
                  </pic:spPr>
                </pic:pic>
              </a:graphicData>
            </a:graphic>
          </wp:inline>
        </w:drawing>
      </w:r>
    </w:p>
    <w:p w:rsidR="0091715A" w:rsidRDefault="0091715A" w:rsidP="007263E8">
      <w:pPr>
        <w:pStyle w:val="NoSpacing"/>
      </w:pPr>
      <w:r>
        <w:rPr>
          <w:noProof/>
        </w:rPr>
        <w:drawing>
          <wp:inline distT="0" distB="0" distL="0" distR="0" wp14:anchorId="36B4206C" wp14:editId="600B54F6">
            <wp:extent cx="5743575" cy="1669774"/>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585" cy="1674719"/>
                    </a:xfrm>
                    <a:prstGeom prst="rect">
                      <a:avLst/>
                    </a:prstGeom>
                  </pic:spPr>
                </pic:pic>
              </a:graphicData>
            </a:graphic>
          </wp:inline>
        </w:drawing>
      </w:r>
    </w:p>
    <w:p w:rsidR="0091715A" w:rsidRPr="00CA6E74" w:rsidRDefault="0091715A" w:rsidP="007263E8">
      <w:pPr>
        <w:pStyle w:val="NoSpacing"/>
      </w:pP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Cumulative Distribution Function (CDF)</w:t>
      </w:r>
    </w:p>
    <w:p w:rsidR="00CA6E74" w:rsidRPr="00CA6E74" w:rsidRDefault="00CA6E74" w:rsidP="00CA6E74">
      <w:pPr>
        <w:numPr>
          <w:ilvl w:val="0"/>
          <w:numId w:val="1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CDF of a random variable $X$ = probability that the random variable is $\le$ value $x$</w:t>
      </w:r>
    </w:p>
    <w:p w:rsidR="00CA6E74" w:rsidRPr="00CA6E74" w:rsidRDefault="00CA6E74" w:rsidP="00CA6E74">
      <w:pPr>
        <w:numPr>
          <w:ilvl w:val="1"/>
          <w:numId w:val="1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$F(x) = P(X \le x)$ = applies when $X$ is discrete/continuous</w:t>
      </w:r>
    </w:p>
    <w:p w:rsidR="00CA6E74" w:rsidRPr="00CA6E74" w:rsidRDefault="00CA6E74" w:rsidP="00CA6E74">
      <w:pPr>
        <w:numPr>
          <w:ilvl w:val="0"/>
          <w:numId w:val="1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PDF = derivative of CDF</w:t>
      </w:r>
    </w:p>
    <w:p w:rsidR="00CA6E74" w:rsidRPr="00CA6E74" w:rsidRDefault="00CA6E74" w:rsidP="00CA6E74">
      <w:pPr>
        <w:numPr>
          <w:ilvl w:val="1"/>
          <w:numId w:val="1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integrate PDF $\rightarrow$ CDF</w:t>
      </w:r>
    </w:p>
    <w:p w:rsidR="00CA6E74" w:rsidRPr="00CA6E74" w:rsidRDefault="00CA6E74" w:rsidP="00CA6E74">
      <w:pPr>
        <w:numPr>
          <w:ilvl w:val="2"/>
          <w:numId w:val="14"/>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integrate(function, lower=0, upper=1)</w:t>
      </w:r>
      <w:r w:rsidRPr="00CA6E74">
        <w:rPr>
          <w:rFonts w:ascii="Helvetica" w:eastAsia="Times New Roman" w:hAnsi="Helvetica" w:cs="Helvetica"/>
          <w:color w:val="333333"/>
          <w:sz w:val="20"/>
          <w:szCs w:val="20"/>
        </w:rPr>
        <w:t> $\rightarrow$ can be used to evaluate integrals for a specified range</w:t>
      </w:r>
    </w:p>
    <w:p w:rsidR="00CA6E74" w:rsidRPr="00CA6E74" w:rsidRDefault="00CA6E74" w:rsidP="00CA6E74">
      <w:pPr>
        <w:numPr>
          <w:ilvl w:val="0"/>
          <w:numId w:val="14"/>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pbinom()</w:t>
      </w:r>
      <w:r w:rsidRPr="00CA6E74">
        <w:rPr>
          <w:rFonts w:ascii="Helvetica" w:eastAsia="Times New Roman" w:hAnsi="Helvetica" w:cs="Helvetica"/>
          <w:color w:val="333333"/>
          <w:sz w:val="20"/>
          <w:szCs w:val="20"/>
        </w:rPr>
        <w:t>, </w:t>
      </w:r>
      <w:r w:rsidRPr="00CA6E74">
        <w:rPr>
          <w:rFonts w:ascii="Consolas" w:eastAsia="Times New Roman" w:hAnsi="Consolas" w:cs="Consolas"/>
          <w:color w:val="333333"/>
          <w:sz w:val="20"/>
          <w:szCs w:val="20"/>
        </w:rPr>
        <w:t>pnorm()</w:t>
      </w:r>
      <w:r w:rsidRPr="00CA6E74">
        <w:rPr>
          <w:rFonts w:ascii="Helvetica" w:eastAsia="Times New Roman" w:hAnsi="Helvetica" w:cs="Helvetica"/>
          <w:color w:val="333333"/>
          <w:sz w:val="20"/>
          <w:szCs w:val="20"/>
        </w:rPr>
        <w:t>, </w:t>
      </w:r>
      <w:r w:rsidRPr="00CA6E74">
        <w:rPr>
          <w:rFonts w:ascii="Consolas" w:eastAsia="Times New Roman" w:hAnsi="Consolas" w:cs="Consolas"/>
          <w:color w:val="333333"/>
          <w:sz w:val="20"/>
          <w:szCs w:val="20"/>
        </w:rPr>
        <w:t>pgamma()</w:t>
      </w:r>
      <w:r w:rsidRPr="00CA6E74">
        <w:rPr>
          <w:rFonts w:ascii="Helvetica" w:eastAsia="Times New Roman" w:hAnsi="Helvetica" w:cs="Helvetica"/>
          <w:color w:val="333333"/>
          <w:sz w:val="20"/>
          <w:szCs w:val="20"/>
        </w:rPr>
        <w:t>, </w:t>
      </w:r>
      <w:r w:rsidRPr="00CA6E74">
        <w:rPr>
          <w:rFonts w:ascii="Consolas" w:eastAsia="Times New Roman" w:hAnsi="Consolas" w:cs="Consolas"/>
          <w:color w:val="333333"/>
          <w:sz w:val="20"/>
          <w:szCs w:val="20"/>
        </w:rPr>
        <w:t>ppois()</w:t>
      </w:r>
      <w:r w:rsidRPr="00CA6E74">
        <w:rPr>
          <w:rFonts w:ascii="Helvetica" w:eastAsia="Times New Roman" w:hAnsi="Helvetica" w:cs="Helvetica"/>
          <w:color w:val="333333"/>
          <w:sz w:val="20"/>
          <w:szCs w:val="20"/>
        </w:rPr>
        <w:t>, </w:t>
      </w:r>
      <w:r w:rsidRPr="00CA6E74">
        <w:rPr>
          <w:rFonts w:ascii="Consolas" w:eastAsia="Times New Roman" w:hAnsi="Consolas" w:cs="Consolas"/>
          <w:color w:val="333333"/>
          <w:sz w:val="20"/>
          <w:szCs w:val="20"/>
        </w:rPr>
        <w:t>punif()</w:t>
      </w:r>
      <w:r w:rsidRPr="00CA6E74">
        <w:rPr>
          <w:rFonts w:ascii="Helvetica" w:eastAsia="Times New Roman" w:hAnsi="Helvetica" w:cs="Helvetica"/>
          <w:color w:val="333333"/>
          <w:sz w:val="20"/>
          <w:szCs w:val="20"/>
        </w:rPr>
        <w:t> = returns the cumulative probabilities from 0 up to a specified value from the binomial, normal, Gamma, Poisson, and uniform distributions</w:t>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Survival Function</w:t>
      </w:r>
    </w:p>
    <w:p w:rsidR="00CA6E74" w:rsidRPr="00CA6E74" w:rsidRDefault="00CA6E74" w:rsidP="00CA6E74">
      <w:pPr>
        <w:numPr>
          <w:ilvl w:val="0"/>
          <w:numId w:val="1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survival function of a random variable $X$ = probability the random variable $&gt; x$, complement of CDF</w:t>
      </w:r>
    </w:p>
    <w:p w:rsidR="00CA6E74" w:rsidRPr="00CA6E74" w:rsidRDefault="00CA6E74" w:rsidP="00CA6E74">
      <w:pPr>
        <w:numPr>
          <w:ilvl w:val="1"/>
          <w:numId w:val="1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$S(x) = P(X &gt; x) = 1 - F(x)$, where $F(x) =$ CDF</w:t>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Quantile</w:t>
      </w:r>
    </w:p>
    <w:p w:rsidR="00CA6E74" w:rsidRPr="00CA6E74" w:rsidRDefault="00CA6E74" w:rsidP="00CA6E74">
      <w:pPr>
        <w:numPr>
          <w:ilvl w:val="0"/>
          <w:numId w:val="16"/>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lastRenderedPageBreak/>
        <w:t>the $\alpha^{th}$ quantile of a distribution with distribution function F = point $x_{\alpha}$</w:t>
      </w:r>
    </w:p>
    <w:p w:rsidR="00CA6E74" w:rsidRPr="00CA6E74" w:rsidRDefault="00CA6E74" w:rsidP="00CA6E74">
      <w:pPr>
        <w:numPr>
          <w:ilvl w:val="1"/>
          <w:numId w:val="16"/>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$F(x_{\alpha}) = \alpha$</w:t>
      </w:r>
    </w:p>
    <w:p w:rsidR="00CA6E74" w:rsidRPr="00CA6E74" w:rsidRDefault="00CA6E74" w:rsidP="00CA6E74">
      <w:pPr>
        <w:numPr>
          <w:ilvl w:val="1"/>
          <w:numId w:val="16"/>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percentile = quantile with $\alpha$ expressed as a percent</w:t>
      </w:r>
    </w:p>
    <w:p w:rsidR="00CA6E74" w:rsidRPr="00CA6E74" w:rsidRDefault="00CA6E74" w:rsidP="00CA6E74">
      <w:pPr>
        <w:numPr>
          <w:ilvl w:val="1"/>
          <w:numId w:val="16"/>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median = 50^th^ percentile</w:t>
      </w:r>
    </w:p>
    <w:p w:rsidR="00CA6E74" w:rsidRPr="00CA6E74" w:rsidRDefault="00CA6E74" w:rsidP="00CA6E74">
      <w:pPr>
        <w:numPr>
          <w:ilvl w:val="1"/>
          <w:numId w:val="16"/>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$\alpha$% of the possible outcomes lie below it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grid.raster(</w:t>
      </w:r>
      <w:proofErr w:type="gramEnd"/>
      <w:r w:rsidRPr="00CA6E74">
        <w:rPr>
          <w:rFonts w:ascii="Consolas" w:eastAsia="Times New Roman" w:hAnsi="Consolas" w:cs="Consolas"/>
          <w:color w:val="333333"/>
          <w:sz w:val="20"/>
          <w:szCs w:val="20"/>
        </w:rPr>
        <w:t>readPNG(</w:t>
      </w:r>
      <w:r w:rsidRPr="00CA6E74">
        <w:rPr>
          <w:rFonts w:ascii="Consolas" w:eastAsia="Times New Roman" w:hAnsi="Consolas" w:cs="Consolas"/>
          <w:color w:val="183691"/>
          <w:sz w:val="20"/>
          <w:szCs w:val="20"/>
        </w:rPr>
        <w:t>"figures/5.png"</w:t>
      </w:r>
      <w:r w:rsidRPr="00CA6E74">
        <w:rPr>
          <w:rFonts w:ascii="Consolas" w:eastAsia="Times New Roman" w:hAnsi="Consolas" w:cs="Consolas"/>
          <w:color w:val="333333"/>
          <w:sz w:val="20"/>
          <w:szCs w:val="20"/>
        </w:rPr>
        <w:t>))</w:t>
      </w:r>
    </w:p>
    <w:p w:rsidR="00CA6E74" w:rsidRPr="00CA6E74" w:rsidRDefault="00CA6E74" w:rsidP="00CA6E74">
      <w:pPr>
        <w:numPr>
          <w:ilvl w:val="0"/>
          <w:numId w:val="17"/>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qbeta(quantileInDecimals, 2, 1)</w:t>
      </w:r>
      <w:r w:rsidRPr="00CA6E74">
        <w:rPr>
          <w:rFonts w:ascii="Helvetica" w:eastAsia="Times New Roman" w:hAnsi="Helvetica" w:cs="Helvetica"/>
          <w:color w:val="333333"/>
          <w:sz w:val="20"/>
          <w:szCs w:val="20"/>
        </w:rPr>
        <w:t> = returns quantiles for beta distribution</w:t>
      </w:r>
    </w:p>
    <w:p w:rsidR="00CA6E74" w:rsidRPr="00CA6E74" w:rsidRDefault="00CA6E74" w:rsidP="00CA6E74">
      <w:pPr>
        <w:numPr>
          <w:ilvl w:val="1"/>
          <w:numId w:val="17"/>
        </w:numPr>
        <w:spacing w:beforeAutospacing="1" w:after="0" w:afterAutospacing="1" w:line="384" w:lineRule="atLeast"/>
        <w:rPr>
          <w:rFonts w:ascii="Helvetica" w:eastAsia="Times New Roman" w:hAnsi="Helvetica" w:cs="Helvetica"/>
          <w:color w:val="333333"/>
          <w:sz w:val="20"/>
          <w:szCs w:val="20"/>
        </w:rPr>
      </w:pPr>
      <w:proofErr w:type="gramStart"/>
      <w:r w:rsidRPr="00CA6E74">
        <w:rPr>
          <w:rFonts w:ascii="Helvetica" w:eastAsia="Times New Roman" w:hAnsi="Helvetica" w:cs="Helvetica"/>
          <w:color w:val="333333"/>
          <w:sz w:val="20"/>
          <w:szCs w:val="20"/>
        </w:rPr>
        <w:t>works</w:t>
      </w:r>
      <w:proofErr w:type="gramEnd"/>
      <w:r w:rsidRPr="00CA6E74">
        <w:rPr>
          <w:rFonts w:ascii="Helvetica" w:eastAsia="Times New Roman" w:hAnsi="Helvetica" w:cs="Helvetica"/>
          <w:color w:val="333333"/>
          <w:sz w:val="20"/>
          <w:szCs w:val="20"/>
        </w:rPr>
        <w:t xml:space="preserve"> for </w:t>
      </w:r>
      <w:r w:rsidRPr="00CA6E74">
        <w:rPr>
          <w:rFonts w:ascii="Consolas" w:eastAsia="Times New Roman" w:hAnsi="Consolas" w:cs="Consolas"/>
          <w:color w:val="333333"/>
          <w:sz w:val="20"/>
          <w:szCs w:val="20"/>
        </w:rPr>
        <w:t>qnorm()</w:t>
      </w:r>
      <w:r w:rsidRPr="00CA6E74">
        <w:rPr>
          <w:rFonts w:ascii="Helvetica" w:eastAsia="Times New Roman" w:hAnsi="Helvetica" w:cs="Helvetica"/>
          <w:color w:val="333333"/>
          <w:sz w:val="20"/>
          <w:szCs w:val="20"/>
        </w:rPr>
        <w:t>, </w:t>
      </w:r>
      <w:r w:rsidRPr="00CA6E74">
        <w:rPr>
          <w:rFonts w:ascii="Consolas" w:eastAsia="Times New Roman" w:hAnsi="Consolas" w:cs="Consolas"/>
          <w:color w:val="333333"/>
          <w:sz w:val="20"/>
          <w:szCs w:val="20"/>
        </w:rPr>
        <w:t>qbinom()</w:t>
      </w:r>
      <w:r w:rsidRPr="00CA6E74">
        <w:rPr>
          <w:rFonts w:ascii="Helvetica" w:eastAsia="Times New Roman" w:hAnsi="Helvetica" w:cs="Helvetica"/>
          <w:color w:val="333333"/>
          <w:sz w:val="20"/>
          <w:szCs w:val="20"/>
        </w:rPr>
        <w:t>, </w:t>
      </w:r>
      <w:r w:rsidRPr="00CA6E74">
        <w:rPr>
          <w:rFonts w:ascii="Consolas" w:eastAsia="Times New Roman" w:hAnsi="Consolas" w:cs="Consolas"/>
          <w:color w:val="333333"/>
          <w:sz w:val="20"/>
          <w:szCs w:val="20"/>
        </w:rPr>
        <w:t>qgamma()</w:t>
      </w:r>
      <w:r w:rsidRPr="00CA6E74">
        <w:rPr>
          <w:rFonts w:ascii="Helvetica" w:eastAsia="Times New Roman" w:hAnsi="Helvetica" w:cs="Helvetica"/>
          <w:color w:val="333333"/>
          <w:sz w:val="20"/>
          <w:szCs w:val="20"/>
        </w:rPr>
        <w:t>, </w:t>
      </w:r>
      <w:r w:rsidRPr="00CA6E74">
        <w:rPr>
          <w:rFonts w:ascii="Consolas" w:eastAsia="Times New Roman" w:hAnsi="Consolas" w:cs="Consolas"/>
          <w:color w:val="333333"/>
          <w:sz w:val="20"/>
          <w:szCs w:val="20"/>
        </w:rPr>
        <w:t>qpois()</w:t>
      </w:r>
      <w:r w:rsidRPr="00CA6E74">
        <w:rPr>
          <w:rFonts w:ascii="Helvetica" w:eastAsia="Times New Roman" w:hAnsi="Helvetica" w:cs="Helvetica"/>
          <w:color w:val="333333"/>
          <w:sz w:val="20"/>
          <w:szCs w:val="20"/>
        </w:rPr>
        <w:t>, etc.</w:t>
      </w:r>
    </w:p>
    <w:p w:rsidR="00CA6E74" w:rsidRPr="00CA6E74" w:rsidRDefault="00CA6E74" w:rsidP="00CA6E74">
      <w:pPr>
        <w:numPr>
          <w:ilvl w:val="0"/>
          <w:numId w:val="1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median estimated in this fashion = a population median</w:t>
      </w:r>
    </w:p>
    <w:p w:rsidR="00CA6E74" w:rsidRPr="00CA6E74" w:rsidRDefault="00CA6E74" w:rsidP="00CA6E74">
      <w:pPr>
        <w:numPr>
          <w:ilvl w:val="0"/>
          <w:numId w:val="1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probability model connects data to population using assumptions</w:t>
      </w:r>
    </w:p>
    <w:p w:rsidR="00CA6E74" w:rsidRPr="00FD4A12" w:rsidRDefault="00CA6E74" w:rsidP="00CA6E74">
      <w:pPr>
        <w:numPr>
          <w:ilvl w:val="1"/>
          <w:numId w:val="1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population median = </w:t>
      </w:r>
      <w:r w:rsidRPr="00CA6E74">
        <w:rPr>
          <w:rFonts w:ascii="Helvetica" w:eastAsia="Times New Roman" w:hAnsi="Helvetica" w:cs="Helvetica"/>
          <w:b/>
          <w:bCs/>
          <w:i/>
          <w:iCs/>
          <w:color w:val="333333"/>
          <w:sz w:val="20"/>
          <w:szCs w:val="20"/>
        </w:rPr>
        <w:t>estimand</w:t>
      </w:r>
      <w:r w:rsidRPr="00CA6E74">
        <w:rPr>
          <w:rFonts w:ascii="Helvetica" w:eastAsia="Times New Roman" w:hAnsi="Helvetica" w:cs="Helvetica"/>
          <w:color w:val="333333"/>
          <w:sz w:val="20"/>
          <w:szCs w:val="20"/>
        </w:rPr>
        <w:t>, sample median = </w:t>
      </w:r>
      <w:r w:rsidRPr="00CA6E74">
        <w:rPr>
          <w:rFonts w:ascii="Helvetica" w:eastAsia="Times New Roman" w:hAnsi="Helvetica" w:cs="Helvetica"/>
          <w:b/>
          <w:bCs/>
          <w:i/>
          <w:iCs/>
          <w:color w:val="333333"/>
          <w:sz w:val="20"/>
          <w:szCs w:val="20"/>
        </w:rPr>
        <w:t>estimator</w:t>
      </w:r>
    </w:p>
    <w:p w:rsidR="00FD4A12" w:rsidRDefault="00FD4A12" w:rsidP="00FD4A12">
      <w:pPr>
        <w:spacing w:before="100" w:beforeAutospacing="1" w:after="100" w:afterAutospacing="1" w:line="384" w:lineRule="atLeast"/>
        <w:rPr>
          <w:rFonts w:ascii="Helvetica" w:eastAsia="Times New Roman" w:hAnsi="Helvetica" w:cs="Helvetica"/>
          <w:color w:val="333333"/>
          <w:sz w:val="20"/>
          <w:szCs w:val="20"/>
        </w:rPr>
      </w:pPr>
      <w:r>
        <w:rPr>
          <w:noProof/>
        </w:rPr>
        <w:drawing>
          <wp:inline distT="0" distB="0" distL="0" distR="0" wp14:anchorId="56E7B624" wp14:editId="12436CBB">
            <wp:extent cx="5943600" cy="19786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78660"/>
                    </a:xfrm>
                    <a:prstGeom prst="rect">
                      <a:avLst/>
                    </a:prstGeom>
                  </pic:spPr>
                </pic:pic>
              </a:graphicData>
            </a:graphic>
          </wp:inline>
        </w:drawing>
      </w:r>
    </w:p>
    <w:p w:rsidR="00F82C17" w:rsidRDefault="00F82C17" w:rsidP="00FD4A12">
      <w:pPr>
        <w:spacing w:before="100" w:beforeAutospacing="1" w:after="100" w:afterAutospacing="1" w:line="384" w:lineRule="atLeast"/>
        <w:rPr>
          <w:noProof/>
        </w:rPr>
      </w:pPr>
      <w:r>
        <w:rPr>
          <w:rFonts w:ascii="Arial" w:hAnsi="Arial" w:cs="Arial"/>
          <w:color w:val="333333"/>
          <w:sz w:val="21"/>
          <w:szCs w:val="21"/>
          <w:shd w:val="clear" w:color="auto" w:fill="FAFAFA"/>
        </w:rPr>
        <w:t>Conditional probability is a very intuitive idea, "What is the probability given partial information about what has occurred?</w:t>
      </w:r>
      <w:proofErr w:type="gramStart"/>
      <w:r>
        <w:rPr>
          <w:rFonts w:ascii="Arial" w:hAnsi="Arial" w:cs="Arial"/>
          <w:color w:val="333333"/>
          <w:sz w:val="21"/>
          <w:szCs w:val="21"/>
          <w:shd w:val="clear" w:color="auto" w:fill="FAFAFA"/>
        </w:rPr>
        <w:t>".</w:t>
      </w:r>
      <w:proofErr w:type="gramEnd"/>
      <w:r>
        <w:rPr>
          <w:rFonts w:ascii="Arial" w:hAnsi="Arial" w:cs="Arial"/>
          <w:color w:val="333333"/>
          <w:sz w:val="21"/>
          <w:szCs w:val="21"/>
          <w:shd w:val="clear" w:color="auto" w:fill="FAFAFA"/>
        </w:rPr>
        <w:t xml:space="preserve"> The probability of getting hit by lightning is small. However, it's much larger for people playing outside in open fields</w:t>
      </w:r>
      <w:r>
        <w:rPr>
          <w:rStyle w:val="apple-converted-space"/>
          <w:rFonts w:ascii="Arial" w:hAnsi="Arial" w:cs="Arial"/>
          <w:color w:val="333333"/>
          <w:sz w:val="21"/>
          <w:szCs w:val="21"/>
          <w:shd w:val="clear" w:color="auto" w:fill="FAFAFA"/>
        </w:rPr>
        <w:t> </w:t>
      </w:r>
      <w:hyperlink r:id="rId57" w:tgtFrame="_blank" w:history="1">
        <w:r>
          <w:rPr>
            <w:rStyle w:val="Hyperlink"/>
            <w:rFonts w:ascii="Arial" w:hAnsi="Arial" w:cs="Arial"/>
            <w:color w:val="428BCA"/>
            <w:sz w:val="21"/>
            <w:szCs w:val="21"/>
            <w:shd w:val="clear" w:color="auto" w:fill="FAFAFA"/>
          </w:rPr>
          <w:t>during a lightning storm</w:t>
        </w:r>
      </w:hyperlink>
      <w:r>
        <w:rPr>
          <w:rFonts w:ascii="Arial" w:hAnsi="Arial" w:cs="Arial"/>
          <w:color w:val="333333"/>
          <w:sz w:val="21"/>
          <w:szCs w:val="21"/>
          <w:shd w:val="clear" w:color="auto" w:fill="FAFAFA"/>
        </w:rPr>
        <w:t>! In these lectures we go over the formal rules of conditional probability.</w:t>
      </w:r>
      <w:r w:rsidRPr="00F82C17">
        <w:rPr>
          <w:noProof/>
        </w:rPr>
        <w:t xml:space="preserve"> </w:t>
      </w:r>
      <w:r>
        <w:rPr>
          <w:noProof/>
        </w:rPr>
        <w:lastRenderedPageBreak/>
        <w:drawing>
          <wp:inline distT="0" distB="0" distL="0" distR="0" wp14:anchorId="3F5ABEE7" wp14:editId="0391E46E">
            <wp:extent cx="5657850" cy="2740715"/>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62617" cy="2743024"/>
                    </a:xfrm>
                    <a:prstGeom prst="rect">
                      <a:avLst/>
                    </a:prstGeom>
                  </pic:spPr>
                </pic:pic>
              </a:graphicData>
            </a:graphic>
          </wp:inline>
        </w:drawing>
      </w:r>
      <w:r w:rsidRPr="00F82C17">
        <w:rPr>
          <w:noProof/>
        </w:rPr>
        <w:t xml:space="preserve"> </w:t>
      </w:r>
      <w:r>
        <w:rPr>
          <w:noProof/>
        </w:rPr>
        <w:drawing>
          <wp:inline distT="0" distB="0" distL="0" distR="0" wp14:anchorId="4471CE72" wp14:editId="0D2FF7D4">
            <wp:extent cx="5943600" cy="1885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85950"/>
                    </a:xfrm>
                    <a:prstGeom prst="rect">
                      <a:avLst/>
                    </a:prstGeom>
                  </pic:spPr>
                </pic:pic>
              </a:graphicData>
            </a:graphic>
          </wp:inline>
        </w:drawing>
      </w:r>
      <w:r w:rsidRPr="00F82C17">
        <w:rPr>
          <w:noProof/>
        </w:rPr>
        <w:t xml:space="preserve"> </w:t>
      </w:r>
      <w:r>
        <w:rPr>
          <w:noProof/>
        </w:rPr>
        <w:drawing>
          <wp:inline distT="0" distB="0" distL="0" distR="0" wp14:anchorId="1730BACC" wp14:editId="4FFE20BD">
            <wp:extent cx="5943600" cy="28562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56230"/>
                    </a:xfrm>
                    <a:prstGeom prst="rect">
                      <a:avLst/>
                    </a:prstGeom>
                  </pic:spPr>
                </pic:pic>
              </a:graphicData>
            </a:graphic>
          </wp:inline>
        </w:drawing>
      </w:r>
      <w:r w:rsidRPr="00F82C17">
        <w:rPr>
          <w:noProof/>
        </w:rPr>
        <w:t xml:space="preserve"> </w:t>
      </w:r>
      <w:r>
        <w:rPr>
          <w:noProof/>
        </w:rPr>
        <w:lastRenderedPageBreak/>
        <w:drawing>
          <wp:inline distT="0" distB="0" distL="0" distR="0" wp14:anchorId="1A22CFF2" wp14:editId="0FF850D4">
            <wp:extent cx="5943600" cy="9328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932815"/>
                    </a:xfrm>
                    <a:prstGeom prst="rect">
                      <a:avLst/>
                    </a:prstGeom>
                  </pic:spPr>
                </pic:pic>
              </a:graphicData>
            </a:graphic>
          </wp:inline>
        </w:drawing>
      </w:r>
      <w:r w:rsidRPr="00F82C17">
        <w:rPr>
          <w:noProof/>
        </w:rPr>
        <w:t xml:space="preserve"> </w:t>
      </w:r>
      <w:r>
        <w:rPr>
          <w:noProof/>
        </w:rPr>
        <w:drawing>
          <wp:inline distT="0" distB="0" distL="0" distR="0" wp14:anchorId="6CB9A7EC" wp14:editId="2C9D7F2E">
            <wp:extent cx="5753100" cy="1790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3100" cy="1790700"/>
                    </a:xfrm>
                    <a:prstGeom prst="rect">
                      <a:avLst/>
                    </a:prstGeom>
                  </pic:spPr>
                </pic:pic>
              </a:graphicData>
            </a:graphic>
          </wp:inline>
        </w:drawing>
      </w:r>
      <w:r w:rsidRPr="00F82C17">
        <w:rPr>
          <w:noProof/>
        </w:rPr>
        <w:t xml:space="preserve"> </w:t>
      </w:r>
      <w:r>
        <w:rPr>
          <w:noProof/>
        </w:rPr>
        <w:drawing>
          <wp:inline distT="0" distB="0" distL="0" distR="0" wp14:anchorId="26B6DC55" wp14:editId="42B2D7BD">
            <wp:extent cx="5943600" cy="187896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78965"/>
                    </a:xfrm>
                    <a:prstGeom prst="rect">
                      <a:avLst/>
                    </a:prstGeom>
                  </pic:spPr>
                </pic:pic>
              </a:graphicData>
            </a:graphic>
          </wp:inline>
        </w:drawing>
      </w:r>
      <w:r w:rsidRPr="00F82C17">
        <w:rPr>
          <w:noProof/>
        </w:rPr>
        <w:t xml:space="preserve"> </w:t>
      </w:r>
      <w:r>
        <w:rPr>
          <w:noProof/>
        </w:rPr>
        <w:drawing>
          <wp:inline distT="0" distB="0" distL="0" distR="0" wp14:anchorId="0A123A31" wp14:editId="7E051676">
            <wp:extent cx="5943600" cy="30645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64510"/>
                    </a:xfrm>
                    <a:prstGeom prst="rect">
                      <a:avLst/>
                    </a:prstGeom>
                  </pic:spPr>
                </pic:pic>
              </a:graphicData>
            </a:graphic>
          </wp:inline>
        </w:drawing>
      </w:r>
    </w:p>
    <w:p w:rsidR="00F82C17" w:rsidRPr="00F82C17" w:rsidRDefault="00F82C17" w:rsidP="00FD4A12">
      <w:pPr>
        <w:spacing w:before="100" w:beforeAutospacing="1" w:after="100" w:afterAutospacing="1" w:line="384" w:lineRule="atLeast"/>
        <w:rPr>
          <w:rFonts w:ascii="Arial" w:hAnsi="Arial" w:cs="Arial"/>
          <w:color w:val="333333"/>
          <w:sz w:val="21"/>
          <w:szCs w:val="21"/>
          <w:shd w:val="clear" w:color="auto" w:fill="FAFAFA"/>
        </w:rPr>
      </w:pPr>
    </w:p>
    <w:p w:rsidR="00FD4A12" w:rsidRPr="00CA6E74" w:rsidRDefault="00FD4A12" w:rsidP="00FD4A12">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lastRenderedPageBreak/>
        <w:t>Conditional Probability</w:t>
      </w:r>
    </w:p>
    <w:p w:rsidR="00FD4A12" w:rsidRPr="00CA6E74" w:rsidRDefault="00FD4A12" w:rsidP="00FD4A12">
      <w:pPr>
        <w:numPr>
          <w:ilvl w:val="0"/>
          <w:numId w:val="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let B = an event so that $P(B) &gt; 0$</w:t>
      </w:r>
    </w:p>
    <w:p w:rsidR="00FD4A12" w:rsidRPr="00CA6E74" w:rsidRDefault="00FD4A12" w:rsidP="00FD4A12">
      <w:pPr>
        <w:numPr>
          <w:ilvl w:val="0"/>
          <w:numId w:val="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conditional probability</w:t>
      </w:r>
      <w:r w:rsidRPr="00CA6E74">
        <w:rPr>
          <w:rFonts w:ascii="Helvetica" w:eastAsia="Times New Roman" w:hAnsi="Helvetica" w:cs="Helvetica"/>
          <w:color w:val="333333"/>
          <w:sz w:val="20"/>
          <w:szCs w:val="20"/>
        </w:rPr>
        <w:t> of an event A, given B is defined as the probability that BOTH A and B occurring divided by the probability of B occurring $$P(A:|:B) = \frac{P(A :\cap: B)}{P(B)}$$</w:t>
      </w:r>
    </w:p>
    <w:p w:rsidR="00FD4A12" w:rsidRPr="00CA6E74" w:rsidRDefault="00FD4A12" w:rsidP="00FD4A12">
      <w:pPr>
        <w:numPr>
          <w:ilvl w:val="0"/>
          <w:numId w:val="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if A and B are </w:t>
      </w:r>
      <w:r w:rsidRPr="00CA6E74">
        <w:rPr>
          <w:rFonts w:ascii="Helvetica" w:eastAsia="Times New Roman" w:hAnsi="Helvetica" w:cs="Helvetica"/>
          <w:b/>
          <w:bCs/>
          <w:i/>
          <w:iCs/>
          <w:color w:val="333333"/>
          <w:sz w:val="20"/>
          <w:szCs w:val="20"/>
        </w:rPr>
        <w:t>independent</w:t>
      </w:r>
      <w:r w:rsidRPr="00CA6E74">
        <w:rPr>
          <w:rFonts w:ascii="Helvetica" w:eastAsia="Times New Roman" w:hAnsi="Helvetica" w:cs="Helvetica"/>
          <w:color w:val="333333"/>
          <w:sz w:val="20"/>
          <w:szCs w:val="20"/>
        </w:rPr>
        <w:t>, then $$P(A:|:B) = \frac{P(A)P(B)}{P(B)} = P(A)$$</w:t>
      </w:r>
    </w:p>
    <w:p w:rsidR="00FD4A12" w:rsidRPr="00CA6E74" w:rsidRDefault="00FD4A12" w:rsidP="00FD4A12">
      <w:pPr>
        <w:numPr>
          <w:ilvl w:val="0"/>
          <w:numId w:val="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i/>
          <w:iCs/>
          <w:color w:val="333333"/>
          <w:sz w:val="20"/>
          <w:szCs w:val="20"/>
        </w:rPr>
        <w:t>example</w:t>
      </w:r>
    </w:p>
    <w:p w:rsidR="00FD4A12" w:rsidRDefault="00FD4A12" w:rsidP="00FD4A12">
      <w:pPr>
        <w:numPr>
          <w:ilvl w:val="1"/>
          <w:numId w:val="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for die roll, $A = {1}$, $B = {1, 3, 5}$, then $$P(1~|~Odd) = P(A:|:B) = \frac{P(A \cap B)}{P(B)} = \frac{P(A)}{P(B)} = \frac{1/6}{3/6} = \frac{1}{3}$$</w:t>
      </w:r>
    </w:p>
    <w:p w:rsidR="00F82C17" w:rsidRDefault="004D7464" w:rsidP="00F82C17">
      <w:pPr>
        <w:pStyle w:val="NoSpacing"/>
      </w:pPr>
      <w:r>
        <w:rPr>
          <w:noProof/>
        </w:rPr>
        <w:drawing>
          <wp:inline distT="0" distB="0" distL="0" distR="0" wp14:anchorId="3DF4022D" wp14:editId="009E7FE2">
            <wp:extent cx="2188265" cy="2541046"/>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88951" cy="2541843"/>
                    </a:xfrm>
                    <a:prstGeom prst="rect">
                      <a:avLst/>
                    </a:prstGeom>
                  </pic:spPr>
                </pic:pic>
              </a:graphicData>
            </a:graphic>
          </wp:inline>
        </w:drawing>
      </w:r>
    </w:p>
    <w:p w:rsidR="004D7464" w:rsidRDefault="004D7464" w:rsidP="00F82C17">
      <w:pPr>
        <w:pStyle w:val="NoSpacing"/>
        <w:rPr>
          <w:noProof/>
        </w:rPr>
      </w:pPr>
      <w:r>
        <w:rPr>
          <w:noProof/>
        </w:rPr>
        <w:drawing>
          <wp:inline distT="0" distB="0" distL="0" distR="0" wp14:anchorId="3614ED10" wp14:editId="7A4EE1FE">
            <wp:extent cx="5943600" cy="1232453"/>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56728" cy="1235175"/>
                    </a:xfrm>
                    <a:prstGeom prst="rect">
                      <a:avLst/>
                    </a:prstGeom>
                  </pic:spPr>
                </pic:pic>
              </a:graphicData>
            </a:graphic>
          </wp:inline>
        </w:drawing>
      </w:r>
      <w:r w:rsidRPr="004D7464">
        <w:rPr>
          <w:noProof/>
        </w:rPr>
        <w:t xml:space="preserve"> </w:t>
      </w:r>
      <w:r>
        <w:rPr>
          <w:noProof/>
        </w:rPr>
        <w:drawing>
          <wp:inline distT="0" distB="0" distL="0" distR="0" wp14:anchorId="5C652607" wp14:editId="2442778A">
            <wp:extent cx="5943600" cy="167971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52889" cy="1682338"/>
                    </a:xfrm>
                    <a:prstGeom prst="rect">
                      <a:avLst/>
                    </a:prstGeom>
                  </pic:spPr>
                </pic:pic>
              </a:graphicData>
            </a:graphic>
          </wp:inline>
        </w:drawing>
      </w:r>
      <w:r w:rsidRPr="004D7464">
        <w:rPr>
          <w:noProof/>
        </w:rPr>
        <w:t xml:space="preserve"> </w:t>
      </w:r>
      <w:r>
        <w:rPr>
          <w:noProof/>
        </w:rPr>
        <w:lastRenderedPageBreak/>
        <w:drawing>
          <wp:inline distT="0" distB="0" distL="0" distR="0" wp14:anchorId="568CC090" wp14:editId="4A0BDA67">
            <wp:extent cx="5943600" cy="12622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61232" cy="1266015"/>
                    </a:xfrm>
                    <a:prstGeom prst="rect">
                      <a:avLst/>
                    </a:prstGeom>
                  </pic:spPr>
                </pic:pic>
              </a:graphicData>
            </a:graphic>
          </wp:inline>
        </w:drawing>
      </w:r>
      <w:r w:rsidRPr="004D7464">
        <w:rPr>
          <w:noProof/>
        </w:rPr>
        <w:t xml:space="preserve"> </w:t>
      </w:r>
      <w:r>
        <w:rPr>
          <w:noProof/>
        </w:rPr>
        <w:drawing>
          <wp:inline distT="0" distB="0" distL="0" distR="0" wp14:anchorId="13740DDD" wp14:editId="2D28690E">
            <wp:extent cx="5943600" cy="147099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57018" cy="1474312"/>
                    </a:xfrm>
                    <a:prstGeom prst="rect">
                      <a:avLst/>
                    </a:prstGeom>
                  </pic:spPr>
                </pic:pic>
              </a:graphicData>
            </a:graphic>
          </wp:inline>
        </w:drawing>
      </w:r>
      <w:r w:rsidRPr="004D7464">
        <w:rPr>
          <w:noProof/>
        </w:rPr>
        <w:t xml:space="preserve"> </w:t>
      </w:r>
      <w:r>
        <w:rPr>
          <w:noProof/>
        </w:rPr>
        <w:drawing>
          <wp:inline distT="0" distB="0" distL="0" distR="0" wp14:anchorId="26CD5ABB" wp14:editId="5E0656EC">
            <wp:extent cx="5943600" cy="288234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8555" cy="2884751"/>
                    </a:xfrm>
                    <a:prstGeom prst="rect">
                      <a:avLst/>
                    </a:prstGeom>
                  </pic:spPr>
                </pic:pic>
              </a:graphicData>
            </a:graphic>
          </wp:inline>
        </w:drawing>
      </w:r>
      <w:r w:rsidRPr="004D7464">
        <w:rPr>
          <w:noProof/>
        </w:rPr>
        <w:t xml:space="preserve"> </w:t>
      </w:r>
      <w:r>
        <w:rPr>
          <w:noProof/>
        </w:rPr>
        <w:drawing>
          <wp:inline distT="0" distB="0" distL="0" distR="0" wp14:anchorId="29869436" wp14:editId="10D92C66">
            <wp:extent cx="5943600" cy="2057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53662" cy="2060883"/>
                    </a:xfrm>
                    <a:prstGeom prst="rect">
                      <a:avLst/>
                    </a:prstGeom>
                  </pic:spPr>
                </pic:pic>
              </a:graphicData>
            </a:graphic>
          </wp:inline>
        </w:drawing>
      </w:r>
      <w:r w:rsidRPr="004D7464">
        <w:rPr>
          <w:noProof/>
        </w:rPr>
        <w:t xml:space="preserve"> </w:t>
      </w:r>
      <w:r>
        <w:rPr>
          <w:noProof/>
        </w:rPr>
        <w:lastRenderedPageBreak/>
        <w:drawing>
          <wp:inline distT="0" distB="0" distL="0" distR="0" wp14:anchorId="1CF1D907" wp14:editId="3927856B">
            <wp:extent cx="5943600" cy="1351722"/>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54398" cy="1354178"/>
                    </a:xfrm>
                    <a:prstGeom prst="rect">
                      <a:avLst/>
                    </a:prstGeom>
                  </pic:spPr>
                </pic:pic>
              </a:graphicData>
            </a:graphic>
          </wp:inline>
        </w:drawing>
      </w:r>
      <w:r w:rsidR="0035049E" w:rsidRPr="0035049E">
        <w:rPr>
          <w:noProof/>
        </w:rPr>
        <w:t xml:space="preserve"> </w:t>
      </w:r>
      <w:r w:rsidR="0035049E">
        <w:rPr>
          <w:noProof/>
        </w:rPr>
        <w:drawing>
          <wp:inline distT="0" distB="0" distL="0" distR="0" wp14:anchorId="054DAB8C" wp14:editId="55458A6F">
            <wp:extent cx="5943600" cy="217666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55014" cy="2180849"/>
                    </a:xfrm>
                    <a:prstGeom prst="rect">
                      <a:avLst/>
                    </a:prstGeom>
                  </pic:spPr>
                </pic:pic>
              </a:graphicData>
            </a:graphic>
          </wp:inline>
        </w:drawing>
      </w:r>
      <w:r w:rsidR="0035049E" w:rsidRPr="0035049E">
        <w:rPr>
          <w:noProof/>
        </w:rPr>
        <w:t xml:space="preserve"> </w:t>
      </w:r>
      <w:r w:rsidR="0035049E">
        <w:rPr>
          <w:noProof/>
        </w:rPr>
        <w:drawing>
          <wp:inline distT="0" distB="0" distL="0" distR="0" wp14:anchorId="18051247" wp14:editId="2BD3BECD">
            <wp:extent cx="5943600" cy="181886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50208" cy="1820883"/>
                    </a:xfrm>
                    <a:prstGeom prst="rect">
                      <a:avLst/>
                    </a:prstGeom>
                  </pic:spPr>
                </pic:pic>
              </a:graphicData>
            </a:graphic>
          </wp:inline>
        </w:drawing>
      </w:r>
    </w:p>
    <w:p w:rsidR="0035049E" w:rsidRDefault="0035049E" w:rsidP="00F82C17">
      <w:pPr>
        <w:pStyle w:val="NoSpacing"/>
      </w:pPr>
      <w:r>
        <w:rPr>
          <w:noProof/>
        </w:rPr>
        <w:drawing>
          <wp:inline distT="0" distB="0" distL="0" distR="0" wp14:anchorId="75D465CA" wp14:editId="0C00D6FD">
            <wp:extent cx="5942340" cy="745435"/>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60713" cy="747740"/>
                    </a:xfrm>
                    <a:prstGeom prst="rect">
                      <a:avLst/>
                    </a:prstGeom>
                  </pic:spPr>
                </pic:pic>
              </a:graphicData>
            </a:graphic>
          </wp:inline>
        </w:drawing>
      </w:r>
    </w:p>
    <w:p w:rsidR="0035049E" w:rsidRPr="00CA6E74" w:rsidRDefault="0035049E" w:rsidP="00F82C17">
      <w:pPr>
        <w:pStyle w:val="NoSpacing"/>
      </w:pPr>
      <w:r>
        <w:rPr>
          <w:noProof/>
        </w:rPr>
        <w:drawing>
          <wp:inline distT="0" distB="0" distL="0" distR="0" wp14:anchorId="18CF3C18" wp14:editId="6D374C33">
            <wp:extent cx="5934075" cy="78519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736" cy="786072"/>
                    </a:xfrm>
                    <a:prstGeom prst="rect">
                      <a:avLst/>
                    </a:prstGeom>
                  </pic:spPr>
                </pic:pic>
              </a:graphicData>
            </a:graphic>
          </wp:inline>
        </w:drawing>
      </w:r>
    </w:p>
    <w:p w:rsidR="00FD4A12" w:rsidRPr="00CA6E74" w:rsidRDefault="00FD4A12" w:rsidP="00FD4A12">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Baye's Rule</w:t>
      </w:r>
    </w:p>
    <w:p w:rsidR="00FD4A12" w:rsidRDefault="00FD4A12" w:rsidP="00FD4A12">
      <w:pPr>
        <w:numPr>
          <w:ilvl w:val="0"/>
          <w:numId w:val="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definition $$P(B:|:A) = \frac{P(A:|:B)P(B)}{P(A:|:B)P(B)+P(A:|:B^c)P(B^c)}$$ where $B^c$ = corresponding probability of event $B$, $P(B^c) = 1 - P(B)$</w:t>
      </w:r>
    </w:p>
    <w:p w:rsidR="0035049E" w:rsidRDefault="0035049E" w:rsidP="0035049E">
      <w:pPr>
        <w:pStyle w:val="NoSpacing"/>
        <w:rPr>
          <w:noProof/>
        </w:rPr>
      </w:pPr>
      <w:r>
        <w:rPr>
          <w:noProof/>
        </w:rPr>
        <w:lastRenderedPageBreak/>
        <w:drawing>
          <wp:inline distT="0" distB="0" distL="0" distR="0" wp14:anchorId="0B48F543" wp14:editId="72BD6D20">
            <wp:extent cx="5943600" cy="102373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56647" cy="1025977"/>
                    </a:xfrm>
                    <a:prstGeom prst="rect">
                      <a:avLst/>
                    </a:prstGeom>
                  </pic:spPr>
                </pic:pic>
              </a:graphicData>
            </a:graphic>
          </wp:inline>
        </w:drawing>
      </w:r>
      <w:r w:rsidRPr="0035049E">
        <w:rPr>
          <w:noProof/>
        </w:rPr>
        <w:t xml:space="preserve"> </w:t>
      </w:r>
      <w:r>
        <w:rPr>
          <w:noProof/>
        </w:rPr>
        <w:drawing>
          <wp:inline distT="0" distB="0" distL="0" distR="0" wp14:anchorId="4219D274" wp14:editId="720A5BE5">
            <wp:extent cx="5943600" cy="1172817"/>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55262" cy="1175118"/>
                    </a:xfrm>
                    <a:prstGeom prst="rect">
                      <a:avLst/>
                    </a:prstGeom>
                  </pic:spPr>
                </pic:pic>
              </a:graphicData>
            </a:graphic>
          </wp:inline>
        </w:drawing>
      </w:r>
      <w:r w:rsidRPr="0035049E">
        <w:rPr>
          <w:noProof/>
        </w:rPr>
        <w:t xml:space="preserve"> </w:t>
      </w:r>
      <w:r>
        <w:rPr>
          <w:noProof/>
        </w:rPr>
        <w:drawing>
          <wp:inline distT="0" distB="0" distL="0" distR="0" wp14:anchorId="41E00FDF" wp14:editId="44D1AF37">
            <wp:extent cx="5943600" cy="2246243"/>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56847" cy="2251250"/>
                    </a:xfrm>
                    <a:prstGeom prst="rect">
                      <a:avLst/>
                    </a:prstGeom>
                  </pic:spPr>
                </pic:pic>
              </a:graphicData>
            </a:graphic>
          </wp:inline>
        </w:drawing>
      </w:r>
    </w:p>
    <w:p w:rsidR="0035049E" w:rsidRDefault="0035049E" w:rsidP="0035049E">
      <w:pPr>
        <w:pStyle w:val="NoSpacing"/>
      </w:pPr>
      <w:r>
        <w:rPr>
          <w:noProof/>
        </w:rPr>
        <w:drawing>
          <wp:inline distT="0" distB="0" distL="0" distR="0" wp14:anchorId="422DF20E" wp14:editId="0838B764">
            <wp:extent cx="5943600" cy="2584173"/>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58251" cy="2590543"/>
                    </a:xfrm>
                    <a:prstGeom prst="rect">
                      <a:avLst/>
                    </a:prstGeom>
                  </pic:spPr>
                </pic:pic>
              </a:graphicData>
            </a:graphic>
          </wp:inline>
        </w:drawing>
      </w:r>
      <w:r w:rsidRPr="0035049E">
        <w:rPr>
          <w:noProof/>
        </w:rPr>
        <w:t xml:space="preserve"> </w:t>
      </w:r>
      <w:r>
        <w:rPr>
          <w:noProof/>
        </w:rPr>
        <w:drawing>
          <wp:inline distT="0" distB="0" distL="0" distR="0" wp14:anchorId="19E55245" wp14:editId="3D99D931">
            <wp:extent cx="5943600" cy="95415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4578" cy="959130"/>
                    </a:xfrm>
                    <a:prstGeom prst="rect">
                      <a:avLst/>
                    </a:prstGeom>
                  </pic:spPr>
                </pic:pic>
              </a:graphicData>
            </a:graphic>
          </wp:inline>
        </w:drawing>
      </w:r>
      <w:r w:rsidRPr="0035049E">
        <w:rPr>
          <w:noProof/>
        </w:rPr>
        <w:t xml:space="preserve"> </w:t>
      </w:r>
      <w:r>
        <w:rPr>
          <w:noProof/>
        </w:rPr>
        <w:lastRenderedPageBreak/>
        <w:drawing>
          <wp:inline distT="0" distB="0" distL="0" distR="0" wp14:anchorId="4D404154" wp14:editId="0C426C48">
            <wp:extent cx="5943600" cy="10933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60683" cy="1096447"/>
                    </a:xfrm>
                    <a:prstGeom prst="rect">
                      <a:avLst/>
                    </a:prstGeom>
                  </pic:spPr>
                </pic:pic>
              </a:graphicData>
            </a:graphic>
          </wp:inline>
        </w:drawing>
      </w:r>
      <w:r w:rsidRPr="0035049E">
        <w:rPr>
          <w:noProof/>
        </w:rPr>
        <w:t xml:space="preserve"> </w:t>
      </w:r>
      <w:r>
        <w:rPr>
          <w:noProof/>
        </w:rPr>
        <w:drawing>
          <wp:inline distT="0" distB="0" distL="0" distR="0" wp14:anchorId="3D160E4F" wp14:editId="73453557">
            <wp:extent cx="5943600" cy="139573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395730"/>
                    </a:xfrm>
                    <a:prstGeom prst="rect">
                      <a:avLst/>
                    </a:prstGeom>
                  </pic:spPr>
                </pic:pic>
              </a:graphicData>
            </a:graphic>
          </wp:inline>
        </w:drawing>
      </w:r>
      <w:r w:rsidRPr="0035049E">
        <w:rPr>
          <w:noProof/>
        </w:rPr>
        <w:t xml:space="preserve"> </w:t>
      </w:r>
      <w:r>
        <w:rPr>
          <w:noProof/>
        </w:rPr>
        <w:drawing>
          <wp:inline distT="0" distB="0" distL="0" distR="0" wp14:anchorId="6A956F73" wp14:editId="13FA840D">
            <wp:extent cx="5943600" cy="14065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406525"/>
                    </a:xfrm>
                    <a:prstGeom prst="rect">
                      <a:avLst/>
                    </a:prstGeom>
                  </pic:spPr>
                </pic:pic>
              </a:graphicData>
            </a:graphic>
          </wp:inline>
        </w:drawing>
      </w:r>
    </w:p>
    <w:p w:rsidR="00FD4A12" w:rsidRDefault="00FD4A12" w:rsidP="00CA6E74">
      <w:pPr>
        <w:spacing w:before="240" w:after="240" w:line="240" w:lineRule="auto"/>
        <w:outlineLvl w:val="2"/>
        <w:rPr>
          <w:rFonts w:ascii="Helvetica" w:eastAsia="Times New Roman" w:hAnsi="Helvetica" w:cs="Helvetica"/>
          <w:b/>
          <w:bCs/>
          <w:color w:val="333333"/>
          <w:sz w:val="20"/>
          <w:szCs w:val="20"/>
        </w:rPr>
      </w:pP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Independence</w:t>
      </w:r>
    </w:p>
    <w:p w:rsidR="00CA6E74" w:rsidRPr="00CA6E74" w:rsidRDefault="00CA6E74" w:rsidP="00CA6E74">
      <w:pPr>
        <w:numPr>
          <w:ilvl w:val="0"/>
          <w:numId w:val="1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two events $A$ and $B$ are </w:t>
      </w:r>
      <w:r w:rsidRPr="00CA6E74">
        <w:rPr>
          <w:rFonts w:ascii="Helvetica" w:eastAsia="Times New Roman" w:hAnsi="Helvetica" w:cs="Helvetica"/>
          <w:b/>
          <w:bCs/>
          <w:i/>
          <w:iCs/>
          <w:color w:val="333333"/>
          <w:sz w:val="20"/>
          <w:szCs w:val="20"/>
        </w:rPr>
        <w:t>independent</w:t>
      </w:r>
      <w:r w:rsidRPr="00CA6E74">
        <w:rPr>
          <w:rFonts w:ascii="Helvetica" w:eastAsia="Times New Roman" w:hAnsi="Helvetica" w:cs="Helvetica"/>
          <w:color w:val="333333"/>
          <w:sz w:val="20"/>
          <w:szCs w:val="20"/>
        </w:rPr>
        <w:t> if the following is true</w:t>
      </w:r>
    </w:p>
    <w:p w:rsidR="00CA6E74" w:rsidRPr="00CA6E74" w:rsidRDefault="00CA6E74" w:rsidP="00CA6E74">
      <w:pPr>
        <w:numPr>
          <w:ilvl w:val="1"/>
          <w:numId w:val="1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$P(A:\cap:B) = P(A)P(B)$</w:t>
      </w:r>
    </w:p>
    <w:p w:rsidR="00CA6E74" w:rsidRPr="00CA6E74" w:rsidRDefault="00CA6E74" w:rsidP="00CA6E74">
      <w:pPr>
        <w:numPr>
          <w:ilvl w:val="1"/>
          <w:numId w:val="1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$P(A:|:B) = P(A)$</w:t>
      </w:r>
    </w:p>
    <w:p w:rsidR="00CA6E74" w:rsidRPr="00CA6E74" w:rsidRDefault="00CA6E74" w:rsidP="00CA6E74">
      <w:pPr>
        <w:numPr>
          <w:ilvl w:val="0"/>
          <w:numId w:val="1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two random variables $X$ and $Y$ are </w:t>
      </w:r>
      <w:r w:rsidRPr="00CA6E74">
        <w:rPr>
          <w:rFonts w:ascii="Helvetica" w:eastAsia="Times New Roman" w:hAnsi="Helvetica" w:cs="Helvetica"/>
          <w:b/>
          <w:bCs/>
          <w:i/>
          <w:iCs/>
          <w:color w:val="333333"/>
          <w:sz w:val="20"/>
          <w:szCs w:val="20"/>
        </w:rPr>
        <w:t>independent</w:t>
      </w:r>
      <w:r w:rsidRPr="00CA6E74">
        <w:rPr>
          <w:rFonts w:ascii="Helvetica" w:eastAsia="Times New Roman" w:hAnsi="Helvetica" w:cs="Helvetica"/>
          <w:color w:val="333333"/>
          <w:sz w:val="20"/>
          <w:szCs w:val="20"/>
        </w:rPr>
        <w:t>, if for any two sets, </w:t>
      </w:r>
      <w:r w:rsidRPr="00CA6E74">
        <w:rPr>
          <w:rFonts w:ascii="Helvetica" w:eastAsia="Times New Roman" w:hAnsi="Helvetica" w:cs="Helvetica"/>
          <w:b/>
          <w:bCs/>
          <w:color w:val="333333"/>
          <w:sz w:val="20"/>
          <w:szCs w:val="20"/>
        </w:rPr>
        <w:t>A</w:t>
      </w:r>
      <w:r w:rsidRPr="00CA6E74">
        <w:rPr>
          <w:rFonts w:ascii="Helvetica" w:eastAsia="Times New Roman" w:hAnsi="Helvetica" w:cs="Helvetica"/>
          <w:color w:val="333333"/>
          <w:sz w:val="20"/>
          <w:szCs w:val="20"/>
        </w:rPr>
        <w:t> and </w:t>
      </w:r>
      <w:r w:rsidRPr="00CA6E74">
        <w:rPr>
          <w:rFonts w:ascii="Helvetica" w:eastAsia="Times New Roman" w:hAnsi="Helvetica" w:cs="Helvetica"/>
          <w:b/>
          <w:bCs/>
          <w:color w:val="333333"/>
          <w:sz w:val="20"/>
          <w:szCs w:val="20"/>
        </w:rPr>
        <w:t>B</w:t>
      </w:r>
      <w:r w:rsidRPr="00CA6E74">
        <w:rPr>
          <w:rFonts w:ascii="Helvetica" w:eastAsia="Times New Roman" w:hAnsi="Helvetica" w:cs="Helvetica"/>
          <w:color w:val="333333"/>
          <w:sz w:val="20"/>
          <w:szCs w:val="20"/>
        </w:rPr>
        <w:t>, the following is true</w:t>
      </w:r>
    </w:p>
    <w:p w:rsidR="00CA6E74" w:rsidRPr="00CA6E74" w:rsidRDefault="00CA6E74" w:rsidP="00CA6E74">
      <w:pPr>
        <w:numPr>
          <w:ilvl w:val="1"/>
          <w:numId w:val="1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$P([X \in A]\cap[Y \in B]) = P(X \in A)P(Y \in B)$</w:t>
      </w:r>
    </w:p>
    <w:p w:rsidR="00CA6E74" w:rsidRPr="00CA6E74" w:rsidRDefault="00CA6E74" w:rsidP="00CA6E74">
      <w:pPr>
        <w:numPr>
          <w:ilvl w:val="0"/>
          <w:numId w:val="1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independence</w:t>
      </w:r>
      <w:r w:rsidRPr="00CA6E74">
        <w:rPr>
          <w:rFonts w:ascii="Helvetica" w:eastAsia="Times New Roman" w:hAnsi="Helvetica" w:cs="Helvetica"/>
          <w:color w:val="333333"/>
          <w:sz w:val="20"/>
          <w:szCs w:val="20"/>
        </w:rPr>
        <w:t> = statistically unrelated from one another</w:t>
      </w:r>
    </w:p>
    <w:p w:rsidR="00CA6E74" w:rsidRPr="00CA6E74" w:rsidRDefault="00CA6E74" w:rsidP="00CA6E74">
      <w:pPr>
        <w:numPr>
          <w:ilvl w:val="0"/>
          <w:numId w:val="1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if $A$ is </w:t>
      </w:r>
      <w:r w:rsidRPr="00CA6E74">
        <w:rPr>
          <w:rFonts w:ascii="Helvetica" w:eastAsia="Times New Roman" w:hAnsi="Helvetica" w:cs="Helvetica"/>
          <w:b/>
          <w:bCs/>
          <w:i/>
          <w:iCs/>
          <w:color w:val="333333"/>
          <w:sz w:val="20"/>
          <w:szCs w:val="20"/>
        </w:rPr>
        <w:t>independent</w:t>
      </w:r>
      <w:r w:rsidRPr="00CA6E74">
        <w:rPr>
          <w:rFonts w:ascii="Helvetica" w:eastAsia="Times New Roman" w:hAnsi="Helvetica" w:cs="Helvetica"/>
          <w:color w:val="333333"/>
          <w:sz w:val="20"/>
          <w:szCs w:val="20"/>
        </w:rPr>
        <w:t> of $B$, then the following are true</w:t>
      </w:r>
    </w:p>
    <w:p w:rsidR="00CA6E74" w:rsidRPr="00CA6E74" w:rsidRDefault="00CA6E74" w:rsidP="00CA6E74">
      <w:pPr>
        <w:numPr>
          <w:ilvl w:val="1"/>
          <w:numId w:val="1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$A^c$ is independent of $B$</w:t>
      </w:r>
    </w:p>
    <w:p w:rsidR="00CA6E74" w:rsidRPr="00CA6E74" w:rsidRDefault="00CA6E74" w:rsidP="00CA6E74">
      <w:pPr>
        <w:numPr>
          <w:ilvl w:val="1"/>
          <w:numId w:val="1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$A$ is independent of $B^c$</w:t>
      </w:r>
    </w:p>
    <w:p w:rsidR="00CA6E74" w:rsidRPr="00CA6E74" w:rsidRDefault="00CA6E74" w:rsidP="00CA6E74">
      <w:pPr>
        <w:numPr>
          <w:ilvl w:val="1"/>
          <w:numId w:val="1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$A^c$ is independent of $B^c$</w:t>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IID Random Variables</w:t>
      </w:r>
    </w:p>
    <w:p w:rsidR="00CA6E74" w:rsidRPr="00CA6E74" w:rsidRDefault="00CA6E74" w:rsidP="00CA6E74">
      <w:pPr>
        <w:numPr>
          <w:ilvl w:val="0"/>
          <w:numId w:val="1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random variables are said to be </w:t>
      </w:r>
      <w:r w:rsidRPr="00CA6E74">
        <w:rPr>
          <w:rFonts w:ascii="Helvetica" w:eastAsia="Times New Roman" w:hAnsi="Helvetica" w:cs="Helvetica"/>
          <w:b/>
          <w:bCs/>
          <w:color w:val="333333"/>
          <w:sz w:val="20"/>
          <w:szCs w:val="20"/>
        </w:rPr>
        <w:t>IID</w:t>
      </w:r>
      <w:r w:rsidRPr="00CA6E74">
        <w:rPr>
          <w:rFonts w:ascii="Helvetica" w:eastAsia="Times New Roman" w:hAnsi="Helvetica" w:cs="Helvetica"/>
          <w:color w:val="333333"/>
          <w:sz w:val="20"/>
          <w:szCs w:val="20"/>
        </w:rPr>
        <w:t> if they are </w:t>
      </w:r>
      <w:r w:rsidRPr="00CA6E74">
        <w:rPr>
          <w:rFonts w:ascii="Helvetica" w:eastAsia="Times New Roman" w:hAnsi="Helvetica" w:cs="Helvetica"/>
          <w:b/>
          <w:bCs/>
          <w:i/>
          <w:iCs/>
          <w:color w:val="333333"/>
          <w:sz w:val="20"/>
          <w:szCs w:val="20"/>
        </w:rPr>
        <w:t>independent and identically distributed</w:t>
      </w:r>
    </w:p>
    <w:p w:rsidR="00CA6E74" w:rsidRPr="00CA6E74" w:rsidRDefault="00CA6E74" w:rsidP="00CA6E74">
      <w:pPr>
        <w:numPr>
          <w:ilvl w:val="1"/>
          <w:numId w:val="1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lastRenderedPageBreak/>
        <w:t>independent</w:t>
      </w:r>
      <w:r w:rsidRPr="00CA6E74">
        <w:rPr>
          <w:rFonts w:ascii="Helvetica" w:eastAsia="Times New Roman" w:hAnsi="Helvetica" w:cs="Helvetica"/>
          <w:color w:val="333333"/>
          <w:sz w:val="20"/>
          <w:szCs w:val="20"/>
        </w:rPr>
        <w:t> = statistically unrelated from each other</w:t>
      </w:r>
    </w:p>
    <w:p w:rsidR="00CA6E74" w:rsidRPr="00CA6E74" w:rsidRDefault="00CA6E74" w:rsidP="00CA6E74">
      <w:pPr>
        <w:numPr>
          <w:ilvl w:val="1"/>
          <w:numId w:val="1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identically distributed</w:t>
      </w:r>
      <w:r w:rsidRPr="00CA6E74">
        <w:rPr>
          <w:rFonts w:ascii="Helvetica" w:eastAsia="Times New Roman" w:hAnsi="Helvetica" w:cs="Helvetica"/>
          <w:color w:val="333333"/>
          <w:sz w:val="20"/>
          <w:szCs w:val="20"/>
        </w:rPr>
        <w:t> = all having been drawn from the same population distribution</w:t>
      </w:r>
    </w:p>
    <w:p w:rsidR="00CA6E74" w:rsidRDefault="00CA6E74" w:rsidP="00CA6E74">
      <w:pPr>
        <w:numPr>
          <w:ilvl w:val="0"/>
          <w:numId w:val="1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IID random variables = default model for random samples = default starting point of inference</w:t>
      </w:r>
    </w:p>
    <w:p w:rsidR="0091715A" w:rsidRPr="00CA6E74" w:rsidRDefault="0091715A" w:rsidP="0091715A">
      <w:pPr>
        <w:pStyle w:val="NoSpacing"/>
      </w:pPr>
    </w:p>
    <w:p w:rsidR="00CA6E74" w:rsidRPr="00CA6E74" w:rsidRDefault="00CA6E74" w:rsidP="00CA6E74">
      <w:pPr>
        <w:pBdr>
          <w:bottom w:val="single" w:sz="6" w:space="4" w:color="EEEEEE"/>
        </w:pBdr>
        <w:spacing w:before="240" w:after="240" w:line="240" w:lineRule="auto"/>
        <w:outlineLvl w:val="1"/>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Diagnostic Test</w:t>
      </w:r>
    </w:p>
    <w:p w:rsidR="00CA6E74" w:rsidRPr="00CA6E74" w:rsidRDefault="00CA6E74" w:rsidP="00CA6E74">
      <w:pPr>
        <w:numPr>
          <w:ilvl w:val="0"/>
          <w:numId w:val="2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Let $+$ and $-$ be the results, positive and negative respectively, of a diagnostic test</w:t>
      </w:r>
    </w:p>
    <w:p w:rsidR="00CA6E74" w:rsidRPr="00CA6E74" w:rsidRDefault="00CA6E74" w:rsidP="00CA6E74">
      <w:pPr>
        <w:numPr>
          <w:ilvl w:val="0"/>
          <w:numId w:val="2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Let $D$ = subject of the test has the disease, $D^c$ = subject does not</w:t>
      </w:r>
    </w:p>
    <w:p w:rsidR="00CA6E74" w:rsidRPr="00CA6E74" w:rsidRDefault="00CA6E74" w:rsidP="00CA6E74">
      <w:pPr>
        <w:numPr>
          <w:ilvl w:val="0"/>
          <w:numId w:val="2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sensitivity</w:t>
      </w:r>
      <w:r w:rsidRPr="00CA6E74">
        <w:rPr>
          <w:rFonts w:ascii="Helvetica" w:eastAsia="Times New Roman" w:hAnsi="Helvetica" w:cs="Helvetica"/>
          <w:color w:val="333333"/>
          <w:sz w:val="20"/>
          <w:szCs w:val="20"/>
        </w:rPr>
        <w:t> = $P(+:|:D)$ = probability that the test is positive given that the subject has the disease (the higher the better)</w:t>
      </w:r>
    </w:p>
    <w:p w:rsidR="00CA6E74" w:rsidRPr="00CA6E74" w:rsidRDefault="00CA6E74" w:rsidP="00CA6E74">
      <w:pPr>
        <w:numPr>
          <w:ilvl w:val="0"/>
          <w:numId w:val="2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specificity</w:t>
      </w:r>
      <w:r w:rsidRPr="00CA6E74">
        <w:rPr>
          <w:rFonts w:ascii="Helvetica" w:eastAsia="Times New Roman" w:hAnsi="Helvetica" w:cs="Helvetica"/>
          <w:color w:val="333333"/>
          <w:sz w:val="20"/>
          <w:szCs w:val="20"/>
        </w:rPr>
        <w:t> = $P(-:|:D^c)$ = probability that the test is negative given that the subject does not have the disease (the higher the better)</w:t>
      </w:r>
    </w:p>
    <w:p w:rsidR="00CA6E74" w:rsidRPr="00CA6E74" w:rsidRDefault="00CA6E74" w:rsidP="00CA6E74">
      <w:pPr>
        <w:numPr>
          <w:ilvl w:val="0"/>
          <w:numId w:val="2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positive predictive value</w:t>
      </w:r>
      <w:r w:rsidRPr="00CA6E74">
        <w:rPr>
          <w:rFonts w:ascii="Helvetica" w:eastAsia="Times New Roman" w:hAnsi="Helvetica" w:cs="Helvetica"/>
          <w:color w:val="333333"/>
          <w:sz w:val="20"/>
          <w:szCs w:val="20"/>
        </w:rPr>
        <w:t> = $P(D:|:+)$ = probability that that subject has the disease given that the test is positive</w:t>
      </w:r>
    </w:p>
    <w:p w:rsidR="00CA6E74" w:rsidRPr="00CA6E74" w:rsidRDefault="00CA6E74" w:rsidP="00CA6E74">
      <w:pPr>
        <w:numPr>
          <w:ilvl w:val="0"/>
          <w:numId w:val="2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negative predictive value</w:t>
      </w:r>
      <w:r w:rsidRPr="00CA6E74">
        <w:rPr>
          <w:rFonts w:ascii="Helvetica" w:eastAsia="Times New Roman" w:hAnsi="Helvetica" w:cs="Helvetica"/>
          <w:color w:val="333333"/>
          <w:sz w:val="20"/>
          <w:szCs w:val="20"/>
        </w:rPr>
        <w:t> = $P(D^c:|:-)$ = probability that the subject does not have the disease given the test is negative</w:t>
      </w:r>
    </w:p>
    <w:p w:rsidR="00CA6E74" w:rsidRPr="00CA6E74" w:rsidRDefault="00CA6E74" w:rsidP="00CA6E74">
      <w:pPr>
        <w:numPr>
          <w:ilvl w:val="0"/>
          <w:numId w:val="2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prevalence of disease</w:t>
      </w:r>
      <w:r w:rsidRPr="00CA6E74">
        <w:rPr>
          <w:rFonts w:ascii="Helvetica" w:eastAsia="Times New Roman" w:hAnsi="Helvetica" w:cs="Helvetica"/>
          <w:color w:val="333333"/>
          <w:sz w:val="20"/>
          <w:szCs w:val="20"/>
        </w:rPr>
        <w:t> = $P(D)$ = marginal probability of disease</w:t>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Example</w:t>
      </w:r>
    </w:p>
    <w:p w:rsidR="00CA6E74" w:rsidRPr="00CA6E74" w:rsidRDefault="00CA6E74" w:rsidP="00CA6E74">
      <w:pPr>
        <w:numPr>
          <w:ilvl w:val="0"/>
          <w:numId w:val="2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specificity of 98.5%, sensitivity = 99.7%, prevalence of disease = .1% $$\begin{aligned} P(D ~|~ +) &amp; = \frac{P(+~|~D)P(D)}{P(+~|~D)P(D) + P(+~|~D^c)P(D^c)}\ &amp; = \frac{P(+~|~D)P(D)}{P(+~|~D)P(D) + {1-P(-~|~D^c)}{1 - P(D)}} \ &amp; = \frac{.997\times .001}{.997 \times .001 + .015 \times .999}\ &amp; = .062 \end{aligned}$$</w:t>
      </w:r>
    </w:p>
    <w:p w:rsidR="00CA6E74" w:rsidRPr="00CA6E74" w:rsidRDefault="00CA6E74" w:rsidP="00CA6E74">
      <w:pPr>
        <w:numPr>
          <w:ilvl w:val="0"/>
          <w:numId w:val="2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low positive predictive value $\rightarrow$ due to low prevalence of disease and somewhat modest specificity</w:t>
      </w:r>
    </w:p>
    <w:p w:rsidR="00CA6E74" w:rsidRPr="00CA6E74" w:rsidRDefault="00CA6E74" w:rsidP="00CA6E74">
      <w:pPr>
        <w:numPr>
          <w:ilvl w:val="1"/>
          <w:numId w:val="2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suppose it was know that the subject uses drugs and has regular intercourse with an HIV infect partner (his probability of being + is higher than suspected)</w:t>
      </w:r>
    </w:p>
    <w:p w:rsidR="00CA6E74" w:rsidRPr="00CA6E74" w:rsidRDefault="00CA6E74" w:rsidP="00CA6E74">
      <w:pPr>
        <w:numPr>
          <w:ilvl w:val="1"/>
          <w:numId w:val="2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evidence implied by a positive test result</w:t>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Likelihood Ratios</w:t>
      </w:r>
    </w:p>
    <w:p w:rsidR="00CA6E74" w:rsidRPr="00CA6E74" w:rsidRDefault="00CA6E74" w:rsidP="00CA6E74">
      <w:pPr>
        <w:numPr>
          <w:ilvl w:val="0"/>
          <w:numId w:val="2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diagnostic likelihood ratio</w:t>
      </w:r>
      <w:r w:rsidRPr="00CA6E74">
        <w:rPr>
          <w:rFonts w:ascii="Helvetica" w:eastAsia="Times New Roman" w:hAnsi="Helvetica" w:cs="Helvetica"/>
          <w:color w:val="333333"/>
          <w:sz w:val="20"/>
          <w:szCs w:val="20"/>
        </w:rPr>
        <w:t> of a </w:t>
      </w:r>
      <w:r w:rsidRPr="00CA6E74">
        <w:rPr>
          <w:rFonts w:ascii="Helvetica" w:eastAsia="Times New Roman" w:hAnsi="Helvetica" w:cs="Helvetica"/>
          <w:b/>
          <w:bCs/>
          <w:color w:val="333333"/>
          <w:sz w:val="20"/>
          <w:szCs w:val="20"/>
        </w:rPr>
        <w:t>positive</w:t>
      </w:r>
      <w:r w:rsidRPr="00CA6E74">
        <w:rPr>
          <w:rFonts w:ascii="Helvetica" w:eastAsia="Times New Roman" w:hAnsi="Helvetica" w:cs="Helvetica"/>
          <w:color w:val="333333"/>
          <w:sz w:val="20"/>
          <w:szCs w:val="20"/>
        </w:rPr>
        <w:t> test result is defined as $$DLR_+ = \frac{sensitivity}{1-specificity} = \frac{P(+:|:D)}{P(+:|:D^c)}$$</w:t>
      </w:r>
    </w:p>
    <w:p w:rsidR="00CA6E74" w:rsidRPr="00CA6E74" w:rsidRDefault="00CA6E74" w:rsidP="00CA6E74">
      <w:pPr>
        <w:numPr>
          <w:ilvl w:val="0"/>
          <w:numId w:val="2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lastRenderedPageBreak/>
        <w:t>diagnostic likelihood ratio</w:t>
      </w:r>
      <w:r w:rsidRPr="00CA6E74">
        <w:rPr>
          <w:rFonts w:ascii="Helvetica" w:eastAsia="Times New Roman" w:hAnsi="Helvetica" w:cs="Helvetica"/>
          <w:color w:val="333333"/>
          <w:sz w:val="20"/>
          <w:szCs w:val="20"/>
        </w:rPr>
        <w:t> of a </w:t>
      </w:r>
      <w:r w:rsidRPr="00CA6E74">
        <w:rPr>
          <w:rFonts w:ascii="Helvetica" w:eastAsia="Times New Roman" w:hAnsi="Helvetica" w:cs="Helvetica"/>
          <w:b/>
          <w:bCs/>
          <w:color w:val="333333"/>
          <w:sz w:val="20"/>
          <w:szCs w:val="20"/>
        </w:rPr>
        <w:t>negative</w:t>
      </w:r>
      <w:r w:rsidRPr="00CA6E74">
        <w:rPr>
          <w:rFonts w:ascii="Helvetica" w:eastAsia="Times New Roman" w:hAnsi="Helvetica" w:cs="Helvetica"/>
          <w:color w:val="333333"/>
          <w:sz w:val="20"/>
          <w:szCs w:val="20"/>
        </w:rPr>
        <w:t> test result is defined as $$DLR_- = \frac{1 - sensitivity}{specificity} = \frac{P(-:|:D)}{P(-:|:D^c)}$$</w:t>
      </w:r>
    </w:p>
    <w:p w:rsidR="00CA6E74" w:rsidRPr="00CA6E74" w:rsidRDefault="00CA6E74" w:rsidP="00CA6E74">
      <w:pPr>
        <w:numPr>
          <w:ilvl w:val="0"/>
          <w:numId w:val="2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from Baye's Rules, we can derive the </w:t>
      </w:r>
      <w:r w:rsidRPr="00CA6E74">
        <w:rPr>
          <w:rFonts w:ascii="Helvetica" w:eastAsia="Times New Roman" w:hAnsi="Helvetica" w:cs="Helvetica"/>
          <w:i/>
          <w:iCs/>
          <w:color w:val="333333"/>
          <w:sz w:val="20"/>
          <w:szCs w:val="20"/>
        </w:rPr>
        <w:t>positive predictive value</w:t>
      </w:r>
      <w:r w:rsidRPr="00CA6E74">
        <w:rPr>
          <w:rFonts w:ascii="Helvetica" w:eastAsia="Times New Roman" w:hAnsi="Helvetica" w:cs="Helvetica"/>
          <w:color w:val="333333"/>
          <w:sz w:val="20"/>
          <w:szCs w:val="20"/>
        </w:rPr>
        <w:t> and </w:t>
      </w:r>
      <w:r w:rsidRPr="00CA6E74">
        <w:rPr>
          <w:rFonts w:ascii="Helvetica" w:eastAsia="Times New Roman" w:hAnsi="Helvetica" w:cs="Helvetica"/>
          <w:i/>
          <w:iCs/>
          <w:color w:val="333333"/>
          <w:sz w:val="20"/>
          <w:szCs w:val="20"/>
        </w:rPr>
        <w:t>false positive value</w:t>
      </w:r>
      <w:r w:rsidRPr="00CA6E74">
        <w:rPr>
          <w:rFonts w:ascii="Helvetica" w:eastAsia="Times New Roman" w:hAnsi="Helvetica" w:cs="Helvetica"/>
          <w:color w:val="333333"/>
          <w:sz w:val="20"/>
          <w:szCs w:val="20"/>
        </w:rPr>
        <w:t> $$P(D:|:+) = \frac{P(+:|:D)P(D)}{P(+:|:D)P(D)+P(+:|:D^c)P(D^c)}~~~~</w:t>
      </w:r>
      <w:del w:id="0" w:author="Unknown">
        <w:r w:rsidRPr="00CA6E74">
          <w:rPr>
            <w:rFonts w:ascii="Helvetica" w:eastAsia="Times New Roman" w:hAnsi="Helvetica" w:cs="Helvetica"/>
            <w:color w:val="333333"/>
            <w:sz w:val="20"/>
            <w:szCs w:val="20"/>
          </w:rPr>
          <w:delText>\mbox{(1)}$$ $$P(D^c:|:+) = \frac{P(+:|:D^c)P(D^c)}{P(+:|:D)P(D)+P(+:|:D^c)P(D^c)}</w:delText>
        </w:r>
      </w:del>
      <w:r w:rsidRPr="00CA6E74">
        <w:rPr>
          <w:rFonts w:ascii="Helvetica" w:eastAsia="Times New Roman" w:hAnsi="Helvetica" w:cs="Helvetica"/>
          <w:color w:val="333333"/>
          <w:sz w:val="20"/>
          <w:szCs w:val="20"/>
        </w:rPr>
        <w:t>~~~~\mbox{(2)}$$</w:t>
      </w:r>
    </w:p>
    <w:p w:rsidR="00CA6E74" w:rsidRPr="00CA6E74" w:rsidRDefault="00CA6E74" w:rsidP="00CA6E74">
      <w:pPr>
        <w:numPr>
          <w:ilvl w:val="0"/>
          <w:numId w:val="2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if we divide equation $(1)$ over $(2)$, the quantities over have the same denominator so we get the following $$\frac{P(D:|:+)}{P(D^c:|:+)} = \frac{P(+:|:D)}{P(+:|:D^c)} \times \frac{P(D)}{P(D^c)}$$ which can also be written as $$\mbox{post-test odds of D} = DLR_+ \times \mbox{pre-test odds of D}$$</w:t>
      </w:r>
    </w:p>
    <w:p w:rsidR="00CA6E74" w:rsidRPr="00CA6E74" w:rsidRDefault="00CA6E74" w:rsidP="00CA6E74">
      <w:pPr>
        <w:numPr>
          <w:ilvl w:val="1"/>
          <w:numId w:val="2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odds</w:t>
      </w:r>
      <w:r w:rsidRPr="00CA6E74">
        <w:rPr>
          <w:rFonts w:ascii="Helvetica" w:eastAsia="Times New Roman" w:hAnsi="Helvetica" w:cs="Helvetica"/>
          <w:color w:val="333333"/>
          <w:sz w:val="20"/>
          <w:szCs w:val="20"/>
        </w:rPr>
        <w:t> = $p/(1-p)$</w:t>
      </w:r>
    </w:p>
    <w:p w:rsidR="00CA6E74" w:rsidRPr="00CA6E74" w:rsidRDefault="00CA6E74" w:rsidP="00CA6E74">
      <w:pPr>
        <w:numPr>
          <w:ilvl w:val="1"/>
          <w:numId w:val="2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$\frac{P(D)}{P(D^c)}$ = </w:t>
      </w:r>
      <w:r w:rsidRPr="00CA6E74">
        <w:rPr>
          <w:rFonts w:ascii="Helvetica" w:eastAsia="Times New Roman" w:hAnsi="Helvetica" w:cs="Helvetica"/>
          <w:b/>
          <w:bCs/>
          <w:color w:val="333333"/>
          <w:sz w:val="20"/>
          <w:szCs w:val="20"/>
        </w:rPr>
        <w:t>pre-test odds</w:t>
      </w:r>
      <w:r w:rsidRPr="00CA6E74">
        <w:rPr>
          <w:rFonts w:ascii="Helvetica" w:eastAsia="Times New Roman" w:hAnsi="Helvetica" w:cs="Helvetica"/>
          <w:color w:val="333333"/>
          <w:sz w:val="20"/>
          <w:szCs w:val="20"/>
        </w:rPr>
        <w:t>, or odds of disease in absence of test</w:t>
      </w:r>
    </w:p>
    <w:p w:rsidR="00CA6E74" w:rsidRPr="00CA6E74" w:rsidRDefault="00CA6E74" w:rsidP="00CA6E74">
      <w:pPr>
        <w:numPr>
          <w:ilvl w:val="1"/>
          <w:numId w:val="2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$\frac{P(D:|:+)}{P(+:|:D^c)}$ = </w:t>
      </w:r>
      <w:r w:rsidRPr="00CA6E74">
        <w:rPr>
          <w:rFonts w:ascii="Helvetica" w:eastAsia="Times New Roman" w:hAnsi="Helvetica" w:cs="Helvetica"/>
          <w:b/>
          <w:bCs/>
          <w:color w:val="333333"/>
          <w:sz w:val="20"/>
          <w:szCs w:val="20"/>
        </w:rPr>
        <w:t>post-test odds</w:t>
      </w:r>
      <w:r w:rsidRPr="00CA6E74">
        <w:rPr>
          <w:rFonts w:ascii="Helvetica" w:eastAsia="Times New Roman" w:hAnsi="Helvetica" w:cs="Helvetica"/>
          <w:color w:val="333333"/>
          <w:sz w:val="20"/>
          <w:szCs w:val="20"/>
        </w:rPr>
        <w:t>, or odds of disease given a positive test result</w:t>
      </w:r>
    </w:p>
    <w:p w:rsidR="00CA6E74" w:rsidRPr="00CA6E74" w:rsidRDefault="00CA6E74" w:rsidP="00CA6E74">
      <w:pPr>
        <w:numPr>
          <w:ilvl w:val="1"/>
          <w:numId w:val="2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$DLR_+$ = factor by which the odds in the presence of a positive test can be multiplied to obtain the post-test odds</w:t>
      </w:r>
    </w:p>
    <w:p w:rsidR="00CA6E74" w:rsidRPr="00CA6E74" w:rsidRDefault="00CA6E74" w:rsidP="00CA6E74">
      <w:pPr>
        <w:numPr>
          <w:ilvl w:val="1"/>
          <w:numId w:val="2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$DLR_-$ = relates the decrease in odds of disease after a negative result</w:t>
      </w:r>
    </w:p>
    <w:p w:rsidR="00CA6E74" w:rsidRPr="00CA6E74" w:rsidRDefault="00CA6E74" w:rsidP="00CA6E74">
      <w:pPr>
        <w:numPr>
          <w:ilvl w:val="0"/>
          <w:numId w:val="2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following the previous example, for sensitivity of 0.997 and specificity of 0.985, so the diagnostic likelihood ratios are as follows $$DLR_+ = .997/(1-.985) = 66 ~~~~~~ DLR_- =(1-.997)/.985 = 0.003$$</w:t>
      </w:r>
    </w:p>
    <w:p w:rsidR="00CA6E74" w:rsidRDefault="00CA6E74" w:rsidP="00CA6E74">
      <w:pPr>
        <w:numPr>
          <w:ilvl w:val="1"/>
          <w:numId w:val="2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this indicates that the result of the positive test is the odds of disease is 66 times the pretest odds</w:t>
      </w:r>
    </w:p>
    <w:p w:rsidR="0035049E" w:rsidRDefault="0035049E" w:rsidP="0035049E">
      <w:pPr>
        <w:pStyle w:val="NoSpacing"/>
      </w:pPr>
      <w:r w:rsidRPr="0035049E">
        <w:rPr>
          <w:b/>
        </w:rPr>
        <w:t xml:space="preserve">Expected </w:t>
      </w:r>
      <w:proofErr w:type="gramStart"/>
      <w:r w:rsidRPr="0035049E">
        <w:rPr>
          <w:b/>
        </w:rPr>
        <w:t>values</w:t>
      </w:r>
      <w:r>
        <w:t xml:space="preserve"> :</w:t>
      </w:r>
      <w:proofErr w:type="gramEnd"/>
      <w:r>
        <w:t xml:space="preserve"> </w:t>
      </w:r>
      <w:r w:rsidRPr="0035049E">
        <w:t>The empirical average is a very intuitive idea; it's the middle of our data in a sense. But, what is it estimating? We can formally define the middle of a population distribution. This is the expected value. Expected values are very useful for characterizing populations and usually represent the first thing that we're interested in estimating.</w:t>
      </w:r>
    </w:p>
    <w:p w:rsidR="0035049E" w:rsidRDefault="0035049E" w:rsidP="0035049E">
      <w:pPr>
        <w:pStyle w:val="NoSpacing"/>
      </w:pPr>
      <w:r>
        <w:rPr>
          <w:noProof/>
        </w:rPr>
        <w:drawing>
          <wp:inline distT="0" distB="0" distL="0" distR="0" wp14:anchorId="135431D5" wp14:editId="576114A5">
            <wp:extent cx="5943600" cy="665922"/>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65419" cy="668367"/>
                    </a:xfrm>
                    <a:prstGeom prst="rect">
                      <a:avLst/>
                    </a:prstGeom>
                  </pic:spPr>
                </pic:pic>
              </a:graphicData>
            </a:graphic>
          </wp:inline>
        </w:drawing>
      </w:r>
    </w:p>
    <w:p w:rsidR="0042757C" w:rsidRDefault="0042757C" w:rsidP="0042757C">
      <w:pPr>
        <w:pStyle w:val="NoSpacing"/>
        <w:rPr>
          <w:noProof/>
        </w:rPr>
      </w:pPr>
      <w:r>
        <w:rPr>
          <w:noProof/>
        </w:rPr>
        <w:lastRenderedPageBreak/>
        <w:drawing>
          <wp:inline distT="0" distB="0" distL="0" distR="0" wp14:anchorId="4B82F489" wp14:editId="0A047683">
            <wp:extent cx="5943600" cy="2743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52872" cy="2747479"/>
                    </a:xfrm>
                    <a:prstGeom prst="rect">
                      <a:avLst/>
                    </a:prstGeom>
                  </pic:spPr>
                </pic:pic>
              </a:graphicData>
            </a:graphic>
          </wp:inline>
        </w:drawing>
      </w:r>
      <w:r w:rsidRPr="0042757C">
        <w:rPr>
          <w:noProof/>
        </w:rPr>
        <w:t xml:space="preserve"> </w:t>
      </w:r>
      <w:r>
        <w:rPr>
          <w:noProof/>
        </w:rPr>
        <w:drawing>
          <wp:inline distT="0" distB="0" distL="0" distR="0" wp14:anchorId="01E475C4" wp14:editId="20D8534F">
            <wp:extent cx="5943600" cy="32264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26435"/>
                    </a:xfrm>
                    <a:prstGeom prst="rect">
                      <a:avLst/>
                    </a:prstGeom>
                  </pic:spPr>
                </pic:pic>
              </a:graphicData>
            </a:graphic>
          </wp:inline>
        </w:drawing>
      </w:r>
      <w:r w:rsidRPr="0042757C">
        <w:rPr>
          <w:noProof/>
        </w:rPr>
        <w:t xml:space="preserve"> </w:t>
      </w:r>
      <w:r>
        <w:rPr>
          <w:noProof/>
        </w:rPr>
        <w:lastRenderedPageBreak/>
        <w:drawing>
          <wp:inline distT="0" distB="0" distL="0" distR="0" wp14:anchorId="16DC1D9D" wp14:editId="7EBE8F55">
            <wp:extent cx="5943600" cy="30416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041650"/>
                    </a:xfrm>
                    <a:prstGeom prst="rect">
                      <a:avLst/>
                    </a:prstGeom>
                  </pic:spPr>
                </pic:pic>
              </a:graphicData>
            </a:graphic>
          </wp:inline>
        </w:drawing>
      </w:r>
      <w:r w:rsidRPr="0042757C">
        <w:rPr>
          <w:noProof/>
        </w:rPr>
        <w:t xml:space="preserve"> </w:t>
      </w:r>
    </w:p>
    <w:p w:rsidR="0042757C" w:rsidRDefault="0042757C" w:rsidP="0042757C">
      <w:pPr>
        <w:pStyle w:val="NoSpacing"/>
        <w:rPr>
          <w:noProof/>
        </w:rPr>
      </w:pPr>
    </w:p>
    <w:p w:rsidR="0042757C" w:rsidRPr="0042757C" w:rsidRDefault="0042757C" w:rsidP="0042757C">
      <w:pPr>
        <w:pBdr>
          <w:bottom w:val="single" w:sz="6" w:space="4" w:color="EEEEEE"/>
        </w:pBdr>
        <w:spacing w:before="240" w:after="240" w:line="240" w:lineRule="auto"/>
        <w:ind w:left="360"/>
        <w:outlineLvl w:val="1"/>
        <w:rPr>
          <w:rFonts w:ascii="Helvetica" w:eastAsia="Times New Roman" w:hAnsi="Helvetica" w:cs="Helvetica"/>
          <w:b/>
          <w:bCs/>
          <w:color w:val="333333"/>
          <w:sz w:val="20"/>
          <w:szCs w:val="20"/>
        </w:rPr>
      </w:pPr>
      <w:r w:rsidRPr="0042757C">
        <w:rPr>
          <w:rFonts w:ascii="Helvetica" w:eastAsia="Times New Roman" w:hAnsi="Helvetica" w:cs="Helvetica"/>
          <w:b/>
          <w:bCs/>
          <w:color w:val="333333"/>
          <w:sz w:val="20"/>
          <w:szCs w:val="20"/>
        </w:rPr>
        <w:t>Expected Values/Mean</w:t>
      </w:r>
    </w:p>
    <w:p w:rsidR="00CA6E74" w:rsidRPr="00CA6E74" w:rsidRDefault="00CA6E74" w:rsidP="0042757C">
      <w:pPr>
        <w:pStyle w:val="NoSpacing"/>
        <w:numPr>
          <w:ilvl w:val="0"/>
          <w:numId w:val="23"/>
        </w:numPr>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useful for characterizing a distribution (properties of distributions)</w:t>
      </w:r>
    </w:p>
    <w:p w:rsidR="00CA6E74" w:rsidRPr="00CA6E74" w:rsidRDefault="00CA6E74" w:rsidP="00CA6E74">
      <w:pPr>
        <w:numPr>
          <w:ilvl w:val="0"/>
          <w:numId w:val="2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mean</w:t>
      </w:r>
      <w:r w:rsidRPr="00CA6E74">
        <w:rPr>
          <w:rFonts w:ascii="Helvetica" w:eastAsia="Times New Roman" w:hAnsi="Helvetica" w:cs="Helvetica"/>
          <w:color w:val="333333"/>
          <w:sz w:val="20"/>
          <w:szCs w:val="20"/>
        </w:rPr>
        <w:t> = characterization of the center of the distribution = </w:t>
      </w:r>
      <w:r w:rsidRPr="00CA6E74">
        <w:rPr>
          <w:rFonts w:ascii="Helvetica" w:eastAsia="Times New Roman" w:hAnsi="Helvetica" w:cs="Helvetica"/>
          <w:i/>
          <w:iCs/>
          <w:color w:val="333333"/>
          <w:sz w:val="20"/>
          <w:szCs w:val="20"/>
        </w:rPr>
        <w:t>expected value</w:t>
      </w:r>
    </w:p>
    <w:p w:rsidR="00CA6E74" w:rsidRPr="00CA6E74" w:rsidRDefault="00CA6E74" w:rsidP="00CA6E74">
      <w:pPr>
        <w:numPr>
          <w:ilvl w:val="0"/>
          <w:numId w:val="2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expected value operation = </w:t>
      </w:r>
      <w:r w:rsidRPr="00CA6E74">
        <w:rPr>
          <w:rFonts w:ascii="Helvetica" w:eastAsia="Times New Roman" w:hAnsi="Helvetica" w:cs="Helvetica"/>
          <w:b/>
          <w:bCs/>
          <w:i/>
          <w:iCs/>
          <w:color w:val="333333"/>
          <w:sz w:val="20"/>
          <w:szCs w:val="20"/>
        </w:rPr>
        <w:t>linear</w:t>
      </w:r>
      <w:r w:rsidRPr="00CA6E74">
        <w:rPr>
          <w:rFonts w:ascii="Helvetica" w:eastAsia="Times New Roman" w:hAnsi="Helvetica" w:cs="Helvetica"/>
          <w:color w:val="333333"/>
          <w:sz w:val="20"/>
          <w:szCs w:val="20"/>
        </w:rPr>
        <w:t> $\rightarrow$ $E(aX +bY) = aE(X) + bE(Y)$</w:t>
      </w:r>
    </w:p>
    <w:p w:rsidR="00CA6E74" w:rsidRPr="00CA6E74" w:rsidRDefault="00CA6E74" w:rsidP="00CA6E74">
      <w:pPr>
        <w:numPr>
          <w:ilvl w:val="0"/>
          <w:numId w:val="2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variance/standard deviation</w:t>
      </w:r>
      <w:r w:rsidRPr="00CA6E74">
        <w:rPr>
          <w:rFonts w:ascii="Helvetica" w:eastAsia="Times New Roman" w:hAnsi="Helvetica" w:cs="Helvetica"/>
          <w:color w:val="333333"/>
          <w:sz w:val="20"/>
          <w:szCs w:val="20"/>
        </w:rPr>
        <w:t> = characterization of how spread out the distribution is</w:t>
      </w:r>
    </w:p>
    <w:p w:rsidR="00CA6E74" w:rsidRDefault="00CA6E74" w:rsidP="00CA6E74">
      <w:pPr>
        <w:numPr>
          <w:ilvl w:val="0"/>
          <w:numId w:val="23"/>
        </w:numPr>
        <w:spacing w:before="240" w:after="240"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t>sample</w:t>
      </w:r>
      <w:r w:rsidRPr="00CA6E74">
        <w:rPr>
          <w:rFonts w:ascii="Helvetica" w:eastAsia="Times New Roman" w:hAnsi="Helvetica" w:cs="Helvetica"/>
          <w:color w:val="333333"/>
          <w:sz w:val="20"/>
          <w:szCs w:val="20"/>
        </w:rPr>
        <w:t> expected values for sample mean and variance will estimate the </w:t>
      </w:r>
      <w:r w:rsidRPr="00CA6E74">
        <w:rPr>
          <w:rFonts w:ascii="Helvetica" w:eastAsia="Times New Roman" w:hAnsi="Helvetica" w:cs="Helvetica"/>
          <w:i/>
          <w:iCs/>
          <w:color w:val="333333"/>
          <w:sz w:val="20"/>
          <w:szCs w:val="20"/>
        </w:rPr>
        <w:t>population</w:t>
      </w:r>
      <w:r w:rsidRPr="00CA6E74">
        <w:rPr>
          <w:rFonts w:ascii="Helvetica" w:eastAsia="Times New Roman" w:hAnsi="Helvetica" w:cs="Helvetica"/>
          <w:color w:val="333333"/>
          <w:sz w:val="20"/>
          <w:szCs w:val="20"/>
        </w:rPr>
        <w:t> counterparts</w:t>
      </w:r>
    </w:p>
    <w:p w:rsidR="0042757C" w:rsidRDefault="0042757C" w:rsidP="0042757C">
      <w:pPr>
        <w:pStyle w:val="NoSpacing"/>
        <w:numPr>
          <w:ilvl w:val="0"/>
          <w:numId w:val="23"/>
        </w:numPr>
        <w:rPr>
          <w:noProof/>
        </w:rPr>
      </w:pPr>
      <w:r>
        <w:rPr>
          <w:noProof/>
        </w:rPr>
        <w:lastRenderedPageBreak/>
        <w:drawing>
          <wp:inline distT="0" distB="0" distL="0" distR="0" wp14:anchorId="7C167ECD" wp14:editId="060B7D08">
            <wp:extent cx="5943600" cy="577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577850"/>
                    </a:xfrm>
                    <a:prstGeom prst="rect">
                      <a:avLst/>
                    </a:prstGeom>
                  </pic:spPr>
                </pic:pic>
              </a:graphicData>
            </a:graphic>
          </wp:inline>
        </w:drawing>
      </w:r>
      <w:r w:rsidRPr="0042757C">
        <w:rPr>
          <w:noProof/>
        </w:rPr>
        <w:t xml:space="preserve"> </w:t>
      </w:r>
      <w:r>
        <w:rPr>
          <w:noProof/>
        </w:rPr>
        <w:drawing>
          <wp:inline distT="0" distB="0" distL="0" distR="0" wp14:anchorId="01C84772" wp14:editId="7B6981FB">
            <wp:extent cx="5943600" cy="331279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12795"/>
                    </a:xfrm>
                    <a:prstGeom prst="rect">
                      <a:avLst/>
                    </a:prstGeom>
                  </pic:spPr>
                </pic:pic>
              </a:graphicData>
            </a:graphic>
          </wp:inline>
        </w:drawing>
      </w:r>
    </w:p>
    <w:p w:rsidR="0042757C" w:rsidRPr="00CA6E74" w:rsidRDefault="0042757C" w:rsidP="0042757C">
      <w:pPr>
        <w:pStyle w:val="NoSpacing"/>
        <w:numPr>
          <w:ilvl w:val="0"/>
          <w:numId w:val="23"/>
        </w:numPr>
      </w:pPr>
      <w:r>
        <w:rPr>
          <w:noProof/>
        </w:rPr>
        <w:lastRenderedPageBreak/>
        <w:drawing>
          <wp:inline distT="0" distB="0" distL="0" distR="0" wp14:anchorId="19AC626A" wp14:editId="05483A07">
            <wp:extent cx="5943600" cy="286766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67660"/>
                    </a:xfrm>
                    <a:prstGeom prst="rect">
                      <a:avLst/>
                    </a:prstGeom>
                  </pic:spPr>
                </pic:pic>
              </a:graphicData>
            </a:graphic>
          </wp:inline>
        </w:drawing>
      </w:r>
      <w:r w:rsidRPr="0042757C">
        <w:rPr>
          <w:noProof/>
        </w:rPr>
        <w:t xml:space="preserve"> </w:t>
      </w:r>
      <w:r>
        <w:rPr>
          <w:noProof/>
        </w:rPr>
        <w:drawing>
          <wp:inline distT="0" distB="0" distL="0" distR="0" wp14:anchorId="3EE6D6E4" wp14:editId="38CEB315">
            <wp:extent cx="5943600" cy="36804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680460"/>
                    </a:xfrm>
                    <a:prstGeom prst="rect">
                      <a:avLst/>
                    </a:prstGeom>
                  </pic:spPr>
                </pic:pic>
              </a:graphicData>
            </a:graphic>
          </wp:inline>
        </w:drawing>
      </w:r>
      <w:r w:rsidRPr="0042757C">
        <w:rPr>
          <w:noProof/>
        </w:rPr>
        <w:t xml:space="preserve"> </w:t>
      </w:r>
      <w:r>
        <w:rPr>
          <w:noProof/>
        </w:rPr>
        <w:lastRenderedPageBreak/>
        <w:drawing>
          <wp:inline distT="0" distB="0" distL="0" distR="0" wp14:anchorId="6CB906B1" wp14:editId="11429AE1">
            <wp:extent cx="5943600" cy="32810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81045"/>
                    </a:xfrm>
                    <a:prstGeom prst="rect">
                      <a:avLst/>
                    </a:prstGeom>
                  </pic:spPr>
                </pic:pic>
              </a:graphicData>
            </a:graphic>
          </wp:inline>
        </w:drawing>
      </w:r>
      <w:r w:rsidRPr="0042757C">
        <w:rPr>
          <w:noProof/>
        </w:rPr>
        <w:t xml:space="preserve"> </w:t>
      </w:r>
      <w:r>
        <w:rPr>
          <w:noProof/>
        </w:rPr>
        <w:drawing>
          <wp:inline distT="0" distB="0" distL="0" distR="0" wp14:anchorId="433C76D7" wp14:editId="01A7EC6D">
            <wp:extent cx="5943600" cy="32918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91840"/>
                    </a:xfrm>
                    <a:prstGeom prst="rect">
                      <a:avLst/>
                    </a:prstGeom>
                  </pic:spPr>
                </pic:pic>
              </a:graphicData>
            </a:graphic>
          </wp:inline>
        </w:drawing>
      </w:r>
      <w:r w:rsidRPr="0042757C">
        <w:rPr>
          <w:noProof/>
        </w:rPr>
        <w:t xml:space="preserve"> </w:t>
      </w:r>
      <w:r>
        <w:rPr>
          <w:noProof/>
        </w:rPr>
        <w:lastRenderedPageBreak/>
        <w:drawing>
          <wp:inline distT="0" distB="0" distL="0" distR="0" wp14:anchorId="2225CEAB" wp14:editId="1F762B06">
            <wp:extent cx="5943600" cy="326199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61995"/>
                    </a:xfrm>
                    <a:prstGeom prst="rect">
                      <a:avLst/>
                    </a:prstGeom>
                  </pic:spPr>
                </pic:pic>
              </a:graphicData>
            </a:graphic>
          </wp:inline>
        </w:drawing>
      </w:r>
      <w:r w:rsidRPr="0042757C">
        <w:rPr>
          <w:noProof/>
        </w:rPr>
        <w:t xml:space="preserve"> </w:t>
      </w:r>
      <w:r>
        <w:rPr>
          <w:noProof/>
        </w:rPr>
        <w:drawing>
          <wp:inline distT="0" distB="0" distL="0" distR="0" wp14:anchorId="135D4D4D" wp14:editId="7D6B4312">
            <wp:extent cx="5943600" cy="32632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263265"/>
                    </a:xfrm>
                    <a:prstGeom prst="rect">
                      <a:avLst/>
                    </a:prstGeom>
                  </pic:spPr>
                </pic:pic>
              </a:graphicData>
            </a:graphic>
          </wp:inline>
        </w:drawing>
      </w:r>
    </w:p>
    <w:p w:rsidR="00CA6E74" w:rsidRPr="00CA6E74" w:rsidRDefault="00CA6E74" w:rsidP="00CA6E74">
      <w:pPr>
        <w:numPr>
          <w:ilvl w:val="0"/>
          <w:numId w:val="23"/>
        </w:numPr>
        <w:spacing w:before="240" w:after="240"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population mean</w:t>
      </w:r>
    </w:p>
    <w:p w:rsidR="00CA6E74" w:rsidRPr="00CA6E74" w:rsidRDefault="00CA6E74" w:rsidP="00CA6E74">
      <w:pPr>
        <w:numPr>
          <w:ilvl w:val="1"/>
          <w:numId w:val="2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expected value/mean of a random variable = center of its distribution (center of mass)</w:t>
      </w:r>
    </w:p>
    <w:p w:rsidR="00CA6E74" w:rsidRPr="00CA6E74" w:rsidRDefault="00CA6E74" w:rsidP="00CA6E74">
      <w:pPr>
        <w:numPr>
          <w:ilvl w:val="1"/>
          <w:numId w:val="2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i/>
          <w:iCs/>
          <w:color w:val="333333"/>
          <w:sz w:val="20"/>
          <w:szCs w:val="20"/>
        </w:rPr>
        <w:t>discrete variables</w:t>
      </w:r>
    </w:p>
    <w:p w:rsidR="00CA6E74" w:rsidRPr="00CA6E74" w:rsidRDefault="00CA6E74" w:rsidP="00CA6E74">
      <w:pPr>
        <w:numPr>
          <w:ilvl w:val="2"/>
          <w:numId w:val="2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for $X$ with PMF $p(x)$, the population mean is defined as $$E[X] = \sum_{x} xp(x)$$ where the sum is taken over </w:t>
      </w:r>
      <w:r w:rsidRPr="00CA6E74">
        <w:rPr>
          <w:rFonts w:ascii="Helvetica" w:eastAsia="Times New Roman" w:hAnsi="Helvetica" w:cs="Helvetica"/>
          <w:b/>
          <w:bCs/>
          <w:i/>
          <w:iCs/>
          <w:color w:val="333333"/>
          <w:sz w:val="20"/>
          <w:szCs w:val="20"/>
        </w:rPr>
        <w:t>all</w:t>
      </w:r>
      <w:r w:rsidRPr="00CA6E74">
        <w:rPr>
          <w:rFonts w:ascii="Helvetica" w:eastAsia="Times New Roman" w:hAnsi="Helvetica" w:cs="Helvetica"/>
          <w:color w:val="333333"/>
          <w:sz w:val="20"/>
          <w:szCs w:val="20"/>
        </w:rPr>
        <w:t> possible values of $x$</w:t>
      </w:r>
    </w:p>
    <w:p w:rsidR="00CA6E74" w:rsidRPr="00CA6E74" w:rsidRDefault="00CA6E74" w:rsidP="00CA6E74">
      <w:pPr>
        <w:numPr>
          <w:ilvl w:val="2"/>
          <w:numId w:val="2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lastRenderedPageBreak/>
        <w:t>$E[X]$ = center of mass of a collection of location and weights ${x,~p(x)}$</w:t>
      </w:r>
    </w:p>
    <w:p w:rsidR="00CA6E74" w:rsidRPr="00CA6E74" w:rsidRDefault="00CA6E74" w:rsidP="00CA6E74">
      <w:pPr>
        <w:numPr>
          <w:ilvl w:val="2"/>
          <w:numId w:val="2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t>coin flip example</w:t>
      </w:r>
      <w:r w:rsidRPr="00CA6E74">
        <w:rPr>
          <w:rFonts w:ascii="Helvetica" w:eastAsia="Times New Roman" w:hAnsi="Helvetica" w:cs="Helvetica"/>
          <w:color w:val="333333"/>
          <w:sz w:val="20"/>
          <w:szCs w:val="20"/>
        </w:rPr>
        <w:t>: $E[X] = 0 \times (1-p) + 1 \times p = p$</w:t>
      </w:r>
    </w:p>
    <w:p w:rsidR="00CA6E74" w:rsidRPr="00CA6E74" w:rsidRDefault="00CA6E74" w:rsidP="00CA6E74">
      <w:pPr>
        <w:numPr>
          <w:ilvl w:val="1"/>
          <w:numId w:val="2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i/>
          <w:iCs/>
          <w:color w:val="333333"/>
          <w:sz w:val="20"/>
          <w:szCs w:val="20"/>
        </w:rPr>
        <w:t>continuous variable</w:t>
      </w:r>
    </w:p>
    <w:p w:rsidR="00CA6E74" w:rsidRPr="00CA6E74" w:rsidRDefault="00CA6E74" w:rsidP="00CA6E74">
      <w:pPr>
        <w:numPr>
          <w:ilvl w:val="2"/>
          <w:numId w:val="2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for $X$ with PDF $f(x)$, the expected value = the center of mass of the density</w:t>
      </w:r>
    </w:p>
    <w:p w:rsidR="00CA6E74" w:rsidRPr="00CA6E74" w:rsidRDefault="00CA6E74" w:rsidP="00CA6E74">
      <w:pPr>
        <w:numPr>
          <w:ilvl w:val="2"/>
          <w:numId w:val="2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instead of summing over discrete values, the expectation </w:t>
      </w:r>
      <w:r w:rsidRPr="00CA6E74">
        <w:rPr>
          <w:rFonts w:ascii="Helvetica" w:eastAsia="Times New Roman" w:hAnsi="Helvetica" w:cs="Helvetica"/>
          <w:b/>
          <w:bCs/>
          <w:i/>
          <w:iCs/>
          <w:color w:val="333333"/>
          <w:sz w:val="20"/>
          <w:szCs w:val="20"/>
        </w:rPr>
        <w:t>integrates</w:t>
      </w:r>
      <w:r w:rsidRPr="00CA6E74">
        <w:rPr>
          <w:rFonts w:ascii="Helvetica" w:eastAsia="Times New Roman" w:hAnsi="Helvetica" w:cs="Helvetica"/>
          <w:color w:val="333333"/>
          <w:sz w:val="20"/>
          <w:szCs w:val="20"/>
        </w:rPr>
        <w:t> over a continuous function</w:t>
      </w:r>
    </w:p>
    <w:p w:rsidR="00CA6E74" w:rsidRPr="00CA6E74" w:rsidRDefault="00CA6E74" w:rsidP="00CA6E74">
      <w:pPr>
        <w:numPr>
          <w:ilvl w:val="3"/>
          <w:numId w:val="2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PDF = $f(x)$</w:t>
      </w:r>
    </w:p>
    <w:p w:rsidR="00CA6E74" w:rsidRDefault="00CA6E74" w:rsidP="00CA6E74">
      <w:pPr>
        <w:numPr>
          <w:ilvl w:val="3"/>
          <w:numId w:val="2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$\int xf(x)$ = area under the PDF curve = mean/expected value of $X$</w:t>
      </w:r>
    </w:p>
    <w:p w:rsidR="00B7159D" w:rsidRDefault="0042757C" w:rsidP="0042757C">
      <w:pPr>
        <w:pStyle w:val="NoSpacing"/>
        <w:rPr>
          <w:noProof/>
        </w:rPr>
      </w:pPr>
      <w:r>
        <w:rPr>
          <w:noProof/>
        </w:rPr>
        <w:drawing>
          <wp:inline distT="0" distB="0" distL="0" distR="0" wp14:anchorId="07565DE3" wp14:editId="4047C643">
            <wp:extent cx="5943600" cy="15113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11300"/>
                    </a:xfrm>
                    <a:prstGeom prst="rect">
                      <a:avLst/>
                    </a:prstGeom>
                  </pic:spPr>
                </pic:pic>
              </a:graphicData>
            </a:graphic>
          </wp:inline>
        </w:drawing>
      </w:r>
      <w:r w:rsidRPr="0042757C">
        <w:rPr>
          <w:noProof/>
        </w:rPr>
        <w:t xml:space="preserve"> </w:t>
      </w:r>
      <w:r>
        <w:rPr>
          <w:noProof/>
        </w:rPr>
        <w:drawing>
          <wp:inline distT="0" distB="0" distL="0" distR="0" wp14:anchorId="2A1A9788" wp14:editId="6D26FBB6">
            <wp:extent cx="5943600" cy="28848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84805"/>
                    </a:xfrm>
                    <a:prstGeom prst="rect">
                      <a:avLst/>
                    </a:prstGeom>
                  </pic:spPr>
                </pic:pic>
              </a:graphicData>
            </a:graphic>
          </wp:inline>
        </w:drawing>
      </w:r>
      <w:r w:rsidRPr="0042757C">
        <w:rPr>
          <w:noProof/>
        </w:rPr>
        <w:t xml:space="preserve"> </w:t>
      </w:r>
      <w:r>
        <w:rPr>
          <w:noProof/>
        </w:rPr>
        <w:lastRenderedPageBreak/>
        <w:drawing>
          <wp:inline distT="0" distB="0" distL="0" distR="0" wp14:anchorId="3B795E38" wp14:editId="6A9598B3">
            <wp:extent cx="5943600" cy="85598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855980"/>
                    </a:xfrm>
                    <a:prstGeom prst="rect">
                      <a:avLst/>
                    </a:prstGeom>
                  </pic:spPr>
                </pic:pic>
              </a:graphicData>
            </a:graphic>
          </wp:inline>
        </w:drawing>
      </w:r>
      <w:r w:rsidRPr="0042757C">
        <w:rPr>
          <w:noProof/>
        </w:rPr>
        <w:t xml:space="preserve"> </w:t>
      </w:r>
      <w:r>
        <w:rPr>
          <w:noProof/>
        </w:rPr>
        <w:drawing>
          <wp:inline distT="0" distB="0" distL="0" distR="0" wp14:anchorId="6D551234" wp14:editId="03CA7BB3">
            <wp:extent cx="5943600" cy="149987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499870"/>
                    </a:xfrm>
                    <a:prstGeom prst="rect">
                      <a:avLst/>
                    </a:prstGeom>
                  </pic:spPr>
                </pic:pic>
              </a:graphicData>
            </a:graphic>
          </wp:inline>
        </w:drawing>
      </w:r>
      <w:r w:rsidR="00B7159D" w:rsidRPr="00B7159D">
        <w:rPr>
          <w:noProof/>
        </w:rPr>
        <w:t xml:space="preserve"> </w:t>
      </w:r>
    </w:p>
    <w:p w:rsidR="00B7159D" w:rsidRDefault="00B7159D" w:rsidP="0042757C">
      <w:pPr>
        <w:pStyle w:val="NoSpacing"/>
        <w:rPr>
          <w:noProof/>
        </w:rPr>
      </w:pPr>
    </w:p>
    <w:p w:rsidR="0042757C" w:rsidRDefault="00B7159D" w:rsidP="0042757C">
      <w:pPr>
        <w:pStyle w:val="NoSpacing"/>
        <w:rPr>
          <w:noProof/>
        </w:rPr>
      </w:pPr>
      <w:r>
        <w:rPr>
          <w:noProof/>
        </w:rPr>
        <w:drawing>
          <wp:inline distT="0" distB="0" distL="0" distR="0" wp14:anchorId="3961A0F7" wp14:editId="37B01F96">
            <wp:extent cx="5943600" cy="467139"/>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84580" cy="470360"/>
                    </a:xfrm>
                    <a:prstGeom prst="rect">
                      <a:avLst/>
                    </a:prstGeom>
                  </pic:spPr>
                </pic:pic>
              </a:graphicData>
            </a:graphic>
          </wp:inline>
        </w:drawing>
      </w:r>
      <w:r w:rsidRPr="00B7159D">
        <w:rPr>
          <w:noProof/>
        </w:rPr>
        <w:t xml:space="preserve"> </w:t>
      </w:r>
      <w:r>
        <w:rPr>
          <w:noProof/>
        </w:rPr>
        <w:drawing>
          <wp:inline distT="0" distB="0" distL="0" distR="0" wp14:anchorId="738093D9" wp14:editId="279DFC18">
            <wp:extent cx="4867275" cy="2882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94974" cy="289874"/>
                    </a:xfrm>
                    <a:prstGeom prst="rect">
                      <a:avLst/>
                    </a:prstGeom>
                  </pic:spPr>
                </pic:pic>
              </a:graphicData>
            </a:graphic>
          </wp:inline>
        </w:drawing>
      </w:r>
      <w:r w:rsidRPr="00B7159D">
        <w:rPr>
          <w:noProof/>
        </w:rPr>
        <w:t xml:space="preserve"> </w:t>
      </w:r>
      <w:r>
        <w:rPr>
          <w:noProof/>
        </w:rPr>
        <w:lastRenderedPageBreak/>
        <w:drawing>
          <wp:inline distT="0" distB="0" distL="0" distR="0" wp14:anchorId="1BEFE324" wp14:editId="1E9A8B59">
            <wp:extent cx="5943600" cy="225298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252980"/>
                    </a:xfrm>
                    <a:prstGeom prst="rect">
                      <a:avLst/>
                    </a:prstGeom>
                  </pic:spPr>
                </pic:pic>
              </a:graphicData>
            </a:graphic>
          </wp:inline>
        </w:drawing>
      </w:r>
      <w:r w:rsidRPr="00B7159D">
        <w:rPr>
          <w:noProof/>
        </w:rPr>
        <w:t xml:space="preserve"> </w:t>
      </w:r>
      <w:r>
        <w:rPr>
          <w:noProof/>
        </w:rPr>
        <w:drawing>
          <wp:inline distT="0" distB="0" distL="0" distR="0" wp14:anchorId="2D5611E0" wp14:editId="5BBFB58A">
            <wp:extent cx="5943600" cy="357886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578860"/>
                    </a:xfrm>
                    <a:prstGeom prst="rect">
                      <a:avLst/>
                    </a:prstGeom>
                  </pic:spPr>
                </pic:pic>
              </a:graphicData>
            </a:graphic>
          </wp:inline>
        </w:drawing>
      </w:r>
    </w:p>
    <w:p w:rsidR="00B7159D" w:rsidRDefault="00B7159D" w:rsidP="0042757C">
      <w:pPr>
        <w:pStyle w:val="NoSpacing"/>
        <w:rPr>
          <w:noProof/>
        </w:rPr>
      </w:pPr>
    </w:p>
    <w:p w:rsidR="00B7159D" w:rsidRDefault="00B7159D" w:rsidP="0042757C">
      <w:pPr>
        <w:pStyle w:val="NoSpacing"/>
      </w:pPr>
    </w:p>
    <w:p w:rsidR="00B7159D" w:rsidRDefault="00B7159D" w:rsidP="0042757C">
      <w:pPr>
        <w:pStyle w:val="NoSpacing"/>
        <w:rPr>
          <w:noProof/>
        </w:rPr>
      </w:pPr>
      <w:r>
        <w:rPr>
          <w:noProof/>
        </w:rPr>
        <w:lastRenderedPageBreak/>
        <w:drawing>
          <wp:inline distT="0" distB="0" distL="0" distR="0" wp14:anchorId="57A9A76F" wp14:editId="04A4A61F">
            <wp:extent cx="5943600" cy="34696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469640"/>
                    </a:xfrm>
                    <a:prstGeom prst="rect">
                      <a:avLst/>
                    </a:prstGeom>
                  </pic:spPr>
                </pic:pic>
              </a:graphicData>
            </a:graphic>
          </wp:inline>
        </w:drawing>
      </w:r>
      <w:r w:rsidRPr="00B7159D">
        <w:rPr>
          <w:noProof/>
        </w:rPr>
        <w:t xml:space="preserve"> </w:t>
      </w:r>
      <w:r>
        <w:rPr>
          <w:noProof/>
        </w:rPr>
        <w:drawing>
          <wp:inline distT="0" distB="0" distL="0" distR="0" wp14:anchorId="07483BBE" wp14:editId="168E5C5E">
            <wp:extent cx="3692053" cy="3876261"/>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94426" cy="3878752"/>
                    </a:xfrm>
                    <a:prstGeom prst="rect">
                      <a:avLst/>
                    </a:prstGeom>
                  </pic:spPr>
                </pic:pic>
              </a:graphicData>
            </a:graphic>
          </wp:inline>
        </w:drawing>
      </w:r>
    </w:p>
    <w:p w:rsidR="00B7159D" w:rsidRDefault="00B7159D" w:rsidP="0042757C">
      <w:pPr>
        <w:pStyle w:val="NoSpacing"/>
        <w:rPr>
          <w:noProof/>
        </w:rPr>
      </w:pPr>
      <w:r>
        <w:rPr>
          <w:noProof/>
        </w:rPr>
        <w:lastRenderedPageBreak/>
        <w:drawing>
          <wp:inline distT="0" distB="0" distL="0" distR="0" wp14:anchorId="38768D78" wp14:editId="62B911AA">
            <wp:extent cx="5943600" cy="1523365"/>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523365"/>
                    </a:xfrm>
                    <a:prstGeom prst="rect">
                      <a:avLst/>
                    </a:prstGeom>
                  </pic:spPr>
                </pic:pic>
              </a:graphicData>
            </a:graphic>
          </wp:inline>
        </w:drawing>
      </w:r>
      <w:r w:rsidRPr="00B7159D">
        <w:rPr>
          <w:noProof/>
        </w:rPr>
        <w:t xml:space="preserve"> </w:t>
      </w:r>
      <w:r>
        <w:rPr>
          <w:noProof/>
        </w:rPr>
        <w:drawing>
          <wp:inline distT="0" distB="0" distL="0" distR="0" wp14:anchorId="4EFE50F3" wp14:editId="364D39C6">
            <wp:extent cx="5943600" cy="24987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98725"/>
                    </a:xfrm>
                    <a:prstGeom prst="rect">
                      <a:avLst/>
                    </a:prstGeom>
                  </pic:spPr>
                </pic:pic>
              </a:graphicData>
            </a:graphic>
          </wp:inline>
        </w:drawing>
      </w:r>
      <w:r w:rsidRPr="00B7159D">
        <w:rPr>
          <w:noProof/>
        </w:rPr>
        <w:t xml:space="preserve"> </w:t>
      </w:r>
      <w:r>
        <w:rPr>
          <w:noProof/>
        </w:rPr>
        <w:lastRenderedPageBreak/>
        <w:drawing>
          <wp:inline distT="0" distB="0" distL="0" distR="0" wp14:anchorId="77875BFE" wp14:editId="38B4E8C0">
            <wp:extent cx="5943600" cy="47821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782185"/>
                    </a:xfrm>
                    <a:prstGeom prst="rect">
                      <a:avLst/>
                    </a:prstGeom>
                  </pic:spPr>
                </pic:pic>
              </a:graphicData>
            </a:graphic>
          </wp:inline>
        </w:drawing>
      </w:r>
      <w:r w:rsidRPr="00B7159D">
        <w:rPr>
          <w:noProof/>
        </w:rPr>
        <w:t xml:space="preserve"> </w:t>
      </w:r>
      <w:r>
        <w:rPr>
          <w:noProof/>
        </w:rPr>
        <w:lastRenderedPageBreak/>
        <w:drawing>
          <wp:inline distT="0" distB="0" distL="0" distR="0" wp14:anchorId="38D0F3DF" wp14:editId="699DC9F6">
            <wp:extent cx="5943600" cy="48044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804410"/>
                    </a:xfrm>
                    <a:prstGeom prst="rect">
                      <a:avLst/>
                    </a:prstGeom>
                  </pic:spPr>
                </pic:pic>
              </a:graphicData>
            </a:graphic>
          </wp:inline>
        </w:drawing>
      </w:r>
    </w:p>
    <w:p w:rsidR="00B7159D" w:rsidRDefault="00B7159D" w:rsidP="0042757C">
      <w:pPr>
        <w:pStyle w:val="NoSpacing"/>
        <w:rPr>
          <w:noProof/>
        </w:rPr>
      </w:pPr>
    </w:p>
    <w:p w:rsidR="00B7159D" w:rsidRDefault="00B7159D" w:rsidP="0042757C">
      <w:pPr>
        <w:pStyle w:val="NoSpacing"/>
        <w:rPr>
          <w:noProof/>
        </w:rPr>
      </w:pPr>
      <w:r>
        <w:rPr>
          <w:noProof/>
        </w:rPr>
        <w:lastRenderedPageBreak/>
        <w:drawing>
          <wp:inline distT="0" distB="0" distL="0" distR="0" wp14:anchorId="5FBC1CE0" wp14:editId="31E6F3D7">
            <wp:extent cx="5943600" cy="334581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5815"/>
                    </a:xfrm>
                    <a:prstGeom prst="rect">
                      <a:avLst/>
                    </a:prstGeom>
                  </pic:spPr>
                </pic:pic>
              </a:graphicData>
            </a:graphic>
          </wp:inline>
        </w:drawing>
      </w:r>
    </w:p>
    <w:p w:rsidR="00B7159D" w:rsidRDefault="00B7159D" w:rsidP="0042757C">
      <w:pPr>
        <w:pStyle w:val="NoSpacing"/>
        <w:rPr>
          <w:noProof/>
        </w:rPr>
      </w:pPr>
      <w:r>
        <w:rPr>
          <w:noProof/>
        </w:rPr>
        <w:drawing>
          <wp:inline distT="0" distB="0" distL="0" distR="0" wp14:anchorId="12EF154F" wp14:editId="3EA761EA">
            <wp:extent cx="5943600" cy="34563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456305"/>
                    </a:xfrm>
                    <a:prstGeom prst="rect">
                      <a:avLst/>
                    </a:prstGeom>
                  </pic:spPr>
                </pic:pic>
              </a:graphicData>
            </a:graphic>
          </wp:inline>
        </w:drawing>
      </w:r>
    </w:p>
    <w:p w:rsidR="00633A7B" w:rsidRDefault="00633A7B" w:rsidP="0042757C">
      <w:pPr>
        <w:pStyle w:val="NoSpacing"/>
        <w:rPr>
          <w:noProof/>
        </w:rPr>
      </w:pPr>
    </w:p>
    <w:p w:rsidR="00633A7B" w:rsidRDefault="00633A7B" w:rsidP="0042757C">
      <w:pPr>
        <w:pStyle w:val="NoSpacing"/>
        <w:rPr>
          <w:noProof/>
        </w:rPr>
      </w:pPr>
      <w:r>
        <w:rPr>
          <w:noProof/>
        </w:rPr>
        <w:lastRenderedPageBreak/>
        <w:drawing>
          <wp:inline distT="0" distB="0" distL="0" distR="0" wp14:anchorId="55A800E5" wp14:editId="1A791206">
            <wp:extent cx="5943600" cy="3197225"/>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197225"/>
                    </a:xfrm>
                    <a:prstGeom prst="rect">
                      <a:avLst/>
                    </a:prstGeom>
                  </pic:spPr>
                </pic:pic>
              </a:graphicData>
            </a:graphic>
          </wp:inline>
        </w:drawing>
      </w:r>
    </w:p>
    <w:p w:rsidR="00B7159D" w:rsidRPr="00CA6E74" w:rsidRDefault="00B7159D" w:rsidP="0042757C">
      <w:pPr>
        <w:pStyle w:val="NoSpacing"/>
      </w:pPr>
    </w:p>
    <w:p w:rsidR="00CA6E74" w:rsidRPr="00CA6E74" w:rsidRDefault="00CA6E74" w:rsidP="00CA6E74">
      <w:pPr>
        <w:numPr>
          <w:ilvl w:val="0"/>
          <w:numId w:val="23"/>
        </w:numPr>
        <w:spacing w:before="240" w:after="240"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sample mean</w:t>
      </w:r>
    </w:p>
    <w:p w:rsidR="00CA6E74" w:rsidRPr="00CA6E74" w:rsidRDefault="00CA6E74" w:rsidP="00CA6E74">
      <w:pPr>
        <w:numPr>
          <w:ilvl w:val="1"/>
          <w:numId w:val="2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sample mean estimates the population mean</w:t>
      </w:r>
    </w:p>
    <w:p w:rsidR="00CA6E74" w:rsidRPr="00CA6E74" w:rsidRDefault="00CA6E74" w:rsidP="00CA6E74">
      <w:pPr>
        <w:numPr>
          <w:ilvl w:val="2"/>
          <w:numId w:val="2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sample mean = center of mass of observed data = empirical mean $$\bar X = \sum_{x}^n x_i p(x_i)$$ where $p(x_i) = 1/n$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load</w:t>
      </w:r>
      <w:proofErr w:type="gramEnd"/>
      <w:r w:rsidRPr="00CA6E74">
        <w:rPr>
          <w:rFonts w:ascii="Consolas" w:eastAsia="Times New Roman" w:hAnsi="Consolas" w:cs="Consolas"/>
          <w:color w:val="969896"/>
          <w:sz w:val="20"/>
          <w:szCs w:val="20"/>
        </w:rPr>
        <w:t xml:space="preserve"> relevant packages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library(</w:t>
      </w:r>
      <w:proofErr w:type="gramEnd"/>
      <w:r w:rsidRPr="00CA6E74">
        <w:rPr>
          <w:rFonts w:ascii="Consolas" w:eastAsia="Times New Roman" w:hAnsi="Consolas" w:cs="Consolas"/>
          <w:color w:val="333333"/>
          <w:sz w:val="20"/>
          <w:szCs w:val="20"/>
        </w:rPr>
        <w:t>UsingR); data(galton); library(ggplot2)</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plot </w:t>
      </w:r>
      <w:proofErr w:type="gramStart"/>
      <w:r w:rsidRPr="00CA6E74">
        <w:rPr>
          <w:rFonts w:ascii="Consolas" w:eastAsia="Times New Roman" w:hAnsi="Consolas" w:cs="Consolas"/>
          <w:color w:val="969896"/>
          <w:sz w:val="20"/>
          <w:szCs w:val="20"/>
        </w:rPr>
        <w:t>galton</w:t>
      </w:r>
      <w:proofErr w:type="gramEnd"/>
      <w:r w:rsidRPr="00CA6E74">
        <w:rPr>
          <w:rFonts w:ascii="Consolas" w:eastAsia="Times New Roman" w:hAnsi="Consolas" w:cs="Consolas"/>
          <w:color w:val="969896"/>
          <w:sz w:val="20"/>
          <w:szCs w:val="20"/>
        </w:rPr>
        <w:t xml:space="preserve"> data</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g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ggplot(</w:t>
      </w:r>
      <w:proofErr w:type="gramEnd"/>
      <w:r w:rsidRPr="00CA6E74">
        <w:rPr>
          <w:rFonts w:ascii="Consolas" w:eastAsia="Times New Roman" w:hAnsi="Consolas" w:cs="Consolas"/>
          <w:color w:val="333333"/>
          <w:sz w:val="20"/>
          <w:szCs w:val="20"/>
        </w:rPr>
        <w:t>galton, aes(</w:t>
      </w:r>
      <w:r w:rsidRPr="00CA6E74">
        <w:rPr>
          <w:rFonts w:ascii="Consolas" w:eastAsia="Times New Roman" w:hAnsi="Consolas" w:cs="Consolas"/>
          <w:color w:val="ED6A43"/>
          <w:sz w:val="20"/>
          <w:szCs w:val="20"/>
        </w:rPr>
        <w:t>x</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child))</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add histogram for children data</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g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g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w:t>
      </w:r>
      <w:proofErr w:type="gramStart"/>
      <w:r w:rsidRPr="00CA6E74">
        <w:rPr>
          <w:rFonts w:ascii="Consolas" w:eastAsia="Times New Roman" w:hAnsi="Consolas" w:cs="Consolas"/>
          <w:color w:val="333333"/>
          <w:sz w:val="20"/>
          <w:szCs w:val="20"/>
        </w:rPr>
        <w:t>histogram(</w:t>
      </w:r>
      <w:proofErr w:type="gramEnd"/>
      <w:r w:rsidRPr="00CA6E74">
        <w:rPr>
          <w:rFonts w:ascii="Consolas" w:eastAsia="Times New Roman" w:hAnsi="Consolas" w:cs="Consolas"/>
          <w:color w:val="ED6A43"/>
          <w:sz w:val="20"/>
          <w:szCs w:val="20"/>
        </w:rPr>
        <w:t>fill</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183691"/>
          <w:sz w:val="20"/>
          <w:szCs w:val="20"/>
        </w:rPr>
        <w:t>"salmon"</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binwidth</w:t>
      </w:r>
      <w:r w:rsidRPr="00CA6E74">
        <w:rPr>
          <w:rFonts w:ascii="Consolas" w:eastAsia="Times New Roman" w:hAnsi="Consolas" w:cs="Consolas"/>
          <w:color w:val="A71D5D"/>
          <w:sz w:val="20"/>
          <w:szCs w:val="20"/>
        </w:rPr>
        <w:t>=</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aes(</w:t>
      </w:r>
      <w:r w:rsidRPr="00CA6E74">
        <w:rPr>
          <w:rFonts w:ascii="Consolas" w:eastAsia="Times New Roman" w:hAnsi="Consolas" w:cs="Consolas"/>
          <w:color w:val="ED6A43"/>
          <w:sz w:val="20"/>
          <w:szCs w:val="20"/>
        </w:rPr>
        <w:t>y</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..density</w:t>
      </w:r>
      <w:proofErr w:type="gramStart"/>
      <w:r w:rsidRPr="00CA6E74">
        <w:rPr>
          <w:rFonts w:ascii="Consolas" w:eastAsia="Times New Roman" w:hAnsi="Consolas" w:cs="Consolas"/>
          <w:color w:val="333333"/>
          <w:sz w:val="20"/>
          <w:szCs w:val="20"/>
        </w:rPr>
        <w:t>..)</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colour</w:t>
      </w:r>
      <w:r w:rsidRPr="00CA6E74">
        <w:rPr>
          <w:rFonts w:ascii="Consolas" w:eastAsia="Times New Roman" w:hAnsi="Consolas" w:cs="Consolas"/>
          <w:color w:val="A71D5D"/>
          <w:sz w:val="20"/>
          <w:szCs w:val="20"/>
        </w:rPr>
        <w:t>=</w:t>
      </w:r>
      <w:r w:rsidRPr="00CA6E74">
        <w:rPr>
          <w:rFonts w:ascii="Consolas" w:eastAsia="Times New Roman" w:hAnsi="Consolas" w:cs="Consolas"/>
          <w:color w:val="183691"/>
          <w:sz w:val="20"/>
          <w:szCs w:val="20"/>
        </w:rPr>
        <w:t>"black"</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add density smooth</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g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g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w:t>
      </w:r>
      <w:proofErr w:type="gramStart"/>
      <w:r w:rsidRPr="00CA6E74">
        <w:rPr>
          <w:rFonts w:ascii="Consolas" w:eastAsia="Times New Roman" w:hAnsi="Consolas" w:cs="Consolas"/>
          <w:color w:val="333333"/>
          <w:sz w:val="20"/>
          <w:szCs w:val="20"/>
        </w:rPr>
        <w:t>density(</w:t>
      </w:r>
      <w:proofErr w:type="gramEnd"/>
      <w:r w:rsidRPr="00CA6E74">
        <w:rPr>
          <w:rFonts w:ascii="Consolas" w:eastAsia="Times New Roman" w:hAnsi="Consolas" w:cs="Consolas"/>
          <w:color w:val="ED6A43"/>
          <w:sz w:val="20"/>
          <w:szCs w:val="20"/>
        </w:rPr>
        <w:t>size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add vertical line</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g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g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w:t>
      </w:r>
      <w:proofErr w:type="gramStart"/>
      <w:r w:rsidRPr="00CA6E74">
        <w:rPr>
          <w:rFonts w:ascii="Consolas" w:eastAsia="Times New Roman" w:hAnsi="Consolas" w:cs="Consolas"/>
          <w:color w:val="333333"/>
          <w:sz w:val="20"/>
          <w:szCs w:val="20"/>
        </w:rPr>
        <w:t>vline(</w:t>
      </w:r>
      <w:proofErr w:type="gramEnd"/>
      <w:r w:rsidRPr="00CA6E74">
        <w:rPr>
          <w:rFonts w:ascii="Consolas" w:eastAsia="Times New Roman" w:hAnsi="Consolas" w:cs="Consolas"/>
          <w:color w:val="ED6A43"/>
          <w:sz w:val="20"/>
          <w:szCs w:val="20"/>
        </w:rPr>
        <w:t>xintercept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mean(galton</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child), </w:t>
      </w:r>
      <w:r w:rsidRPr="00CA6E74">
        <w:rPr>
          <w:rFonts w:ascii="Consolas" w:eastAsia="Times New Roman" w:hAnsi="Consolas" w:cs="Consolas"/>
          <w:color w:val="ED6A43"/>
          <w:sz w:val="20"/>
          <w:szCs w:val="20"/>
        </w:rPr>
        <w:t>size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print</w:t>
      </w:r>
      <w:proofErr w:type="gramEnd"/>
      <w:r w:rsidRPr="00CA6E74">
        <w:rPr>
          <w:rFonts w:ascii="Consolas" w:eastAsia="Times New Roman" w:hAnsi="Consolas" w:cs="Consolas"/>
          <w:color w:val="969896"/>
          <w:sz w:val="20"/>
          <w:szCs w:val="20"/>
        </w:rPr>
        <w:t xml:space="preserve"> graph</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g</w:t>
      </w:r>
      <w:proofErr w:type="gramEnd"/>
    </w:p>
    <w:p w:rsidR="00CA6E74" w:rsidRPr="00CA6E74" w:rsidRDefault="00CA6E74" w:rsidP="00CA6E74">
      <w:pPr>
        <w:numPr>
          <w:ilvl w:val="0"/>
          <w:numId w:val="2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average of random variables</w:t>
      </w:r>
      <w:r w:rsidRPr="00CA6E74">
        <w:rPr>
          <w:rFonts w:ascii="Helvetica" w:eastAsia="Times New Roman" w:hAnsi="Helvetica" w:cs="Helvetica"/>
          <w:color w:val="333333"/>
          <w:sz w:val="20"/>
          <w:szCs w:val="20"/>
        </w:rPr>
        <w:t> = a new random variable where its distribution has an expected value that is the </w:t>
      </w:r>
      <w:r w:rsidRPr="00CA6E74">
        <w:rPr>
          <w:rFonts w:ascii="Helvetica" w:eastAsia="Times New Roman" w:hAnsi="Helvetica" w:cs="Helvetica"/>
          <w:b/>
          <w:bCs/>
          <w:color w:val="333333"/>
          <w:sz w:val="20"/>
          <w:szCs w:val="20"/>
        </w:rPr>
        <w:t>same</w:t>
      </w:r>
      <w:r w:rsidRPr="00CA6E74">
        <w:rPr>
          <w:rFonts w:ascii="Helvetica" w:eastAsia="Times New Roman" w:hAnsi="Helvetica" w:cs="Helvetica"/>
          <w:color w:val="333333"/>
          <w:sz w:val="20"/>
          <w:szCs w:val="20"/>
        </w:rPr>
        <w:t> as the original distribution (centers are the same)</w:t>
      </w:r>
    </w:p>
    <w:p w:rsidR="00CA6E74" w:rsidRPr="00CA6E74" w:rsidRDefault="00CA6E74" w:rsidP="00CA6E74">
      <w:pPr>
        <w:numPr>
          <w:ilvl w:val="1"/>
          <w:numId w:val="2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the mean of the averages = average of the original data $\rightarrow$ estimates average of the population</w:t>
      </w:r>
    </w:p>
    <w:p w:rsidR="00CA6E74" w:rsidRPr="00CA6E74" w:rsidRDefault="00CA6E74" w:rsidP="00CA6E74">
      <w:pPr>
        <w:numPr>
          <w:ilvl w:val="1"/>
          <w:numId w:val="2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lastRenderedPageBreak/>
        <w:t>if $E[sample~mean]$ = population mean, then estimator for the sample mean is </w:t>
      </w:r>
      <w:r w:rsidRPr="00CA6E74">
        <w:rPr>
          <w:rFonts w:ascii="Helvetica" w:eastAsia="Times New Roman" w:hAnsi="Helvetica" w:cs="Helvetica"/>
          <w:b/>
          <w:bCs/>
          <w:color w:val="333333"/>
          <w:sz w:val="20"/>
          <w:szCs w:val="20"/>
        </w:rPr>
        <w:t>unbiased</w:t>
      </w:r>
    </w:p>
    <w:p w:rsidR="00CA6E74" w:rsidRPr="00CA6E74" w:rsidRDefault="00CA6E74" w:rsidP="00CA6E74">
      <w:pPr>
        <w:numPr>
          <w:ilvl w:val="2"/>
          <w:numId w:val="2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w:t>
      </w:r>
      <w:r w:rsidRPr="00CA6E74">
        <w:rPr>
          <w:rFonts w:ascii="Helvetica" w:eastAsia="Times New Roman" w:hAnsi="Helvetica" w:cs="Helvetica"/>
          <w:b/>
          <w:bCs/>
          <w:color w:val="333333"/>
          <w:sz w:val="20"/>
          <w:szCs w:val="20"/>
        </w:rPr>
        <w:t>derivation</w:t>
      </w:r>
      <w:r w:rsidRPr="00CA6E74">
        <w:rPr>
          <w:rFonts w:ascii="Helvetica" w:eastAsia="Times New Roman" w:hAnsi="Helvetica" w:cs="Helvetica"/>
          <w:color w:val="333333"/>
          <w:sz w:val="20"/>
          <w:szCs w:val="20"/>
        </w:rPr>
        <w:t>] let $X_1$, $X_2$, $X_3$, ... $X_n$ be a collection of $n$ samples from the population with mean $\mu$</w:t>
      </w:r>
    </w:p>
    <w:p w:rsidR="00CA6E74" w:rsidRPr="00CA6E74" w:rsidRDefault="00CA6E74" w:rsidP="00CA6E74">
      <w:pPr>
        <w:numPr>
          <w:ilvl w:val="2"/>
          <w:numId w:val="24"/>
        </w:numPr>
        <w:spacing w:before="100" w:beforeAutospacing="1" w:after="100" w:afterAutospacing="1" w:line="384" w:lineRule="atLeast"/>
        <w:rPr>
          <w:rFonts w:ascii="Helvetica" w:eastAsia="Times New Roman" w:hAnsi="Helvetica" w:cs="Helvetica"/>
          <w:color w:val="333333"/>
          <w:sz w:val="20"/>
          <w:szCs w:val="20"/>
        </w:rPr>
      </w:pPr>
      <w:proofErr w:type="gramStart"/>
      <w:r w:rsidRPr="00CA6E74">
        <w:rPr>
          <w:rFonts w:ascii="Helvetica" w:eastAsia="Times New Roman" w:hAnsi="Helvetica" w:cs="Helvetica"/>
          <w:color w:val="333333"/>
          <w:sz w:val="20"/>
          <w:szCs w:val="20"/>
        </w:rPr>
        <w:t>mean</w:t>
      </w:r>
      <w:proofErr w:type="gramEnd"/>
      <w:r w:rsidRPr="00CA6E74">
        <w:rPr>
          <w:rFonts w:ascii="Helvetica" w:eastAsia="Times New Roman" w:hAnsi="Helvetica" w:cs="Helvetica"/>
          <w:color w:val="333333"/>
          <w:sz w:val="20"/>
          <w:szCs w:val="20"/>
        </w:rPr>
        <w:t xml:space="preserve"> of this sample $$\bar X = \frac{X_1 + X_2 + X_3 + . + X_n}{n}$$</w:t>
      </w:r>
    </w:p>
    <w:p w:rsidR="00CA6E74" w:rsidRPr="00CA6E74" w:rsidRDefault="00CA6E74" w:rsidP="00CA6E74">
      <w:pPr>
        <w:numPr>
          <w:ilvl w:val="2"/>
          <w:numId w:val="2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since $E(aX) = aE(X)$, the expected value of the mean is can be written as $$E\left[\frac{X_1 + X_2 + X_3 + ... + X_n}{n}\right] = \frac{1}{n} \times [E(X_1) + E(X_2) + E(X_3) + ... + E(X_n)]$$</w:t>
      </w:r>
    </w:p>
    <w:p w:rsidR="00CA6E74" w:rsidRPr="00CA6E74" w:rsidRDefault="00CA6E74" w:rsidP="00CA6E74">
      <w:pPr>
        <w:numPr>
          <w:ilvl w:val="2"/>
          <w:numId w:val="2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since each of the $E(X_i)$ is drawn from the population with mean $\mu$, the expected value of each sample should be $$E(X_i) = \mu$$</w:t>
      </w:r>
    </w:p>
    <w:p w:rsidR="00CA6E74" w:rsidRPr="00CA6E74" w:rsidRDefault="00CA6E74" w:rsidP="00CA6E74">
      <w:pPr>
        <w:numPr>
          <w:ilvl w:val="2"/>
          <w:numId w:val="2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therefore $$\begin{aligned} E\left[\frac{X_1 + X_2 + X_3 + ... + X_n}{n}\right] &amp; = \frac{1}{n} \times [E(X_1) + E(X_2) + E(X_3) + ... + E(X_n)]\ &amp; = \frac{1}{n} \times [\mu + \mu + \mu + ... + \mu]\ &amp; = \frac{1}{n} \times n \times \mu\ &amp; = \mu\ \end{aligned}$$</w:t>
      </w:r>
    </w:p>
    <w:p w:rsidR="00CA6E74" w:rsidRPr="00CA6E74" w:rsidRDefault="00CA6E74" w:rsidP="00CA6E74">
      <w:pPr>
        <w:numPr>
          <w:ilvl w:val="0"/>
          <w:numId w:val="2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t>**Note</w:t>
      </w:r>
      <w:r w:rsidRPr="00CA6E74">
        <w:rPr>
          <w:rFonts w:ascii="Helvetica" w:eastAsia="Times New Roman" w:hAnsi="Helvetica" w:cs="Helvetica"/>
          <w:color w:val="333333"/>
          <w:sz w:val="20"/>
          <w:szCs w:val="20"/>
        </w:rPr>
        <w:t>*: the more data that goes into the sample mean, the more concentrated its density/mass functions are around the population mean *</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nosim</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1000</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simulate data for sample size 1 to 4</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dat</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data.frame</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x</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c(</w:t>
      </w:r>
      <w:proofErr w:type="gramEnd"/>
      <w:r w:rsidRPr="00CA6E74">
        <w:rPr>
          <w:rFonts w:ascii="Consolas" w:eastAsia="Times New Roman" w:hAnsi="Consolas" w:cs="Consolas"/>
          <w:color w:val="333333"/>
          <w:sz w:val="20"/>
          <w:szCs w:val="20"/>
        </w:rPr>
        <w:t>sample(</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6</w:t>
      </w:r>
      <w:r w:rsidRPr="00CA6E74">
        <w:rPr>
          <w:rFonts w:ascii="Consolas" w:eastAsia="Times New Roman" w:hAnsi="Consolas" w:cs="Consolas"/>
          <w:color w:val="333333"/>
          <w:sz w:val="20"/>
          <w:szCs w:val="20"/>
        </w:rPr>
        <w:t xml:space="preserve">, nosim, </w:t>
      </w:r>
      <w:r w:rsidRPr="00CA6E74">
        <w:rPr>
          <w:rFonts w:ascii="Consolas" w:eastAsia="Times New Roman" w:hAnsi="Consolas" w:cs="Consolas"/>
          <w:color w:val="ED6A43"/>
          <w:sz w:val="20"/>
          <w:szCs w:val="20"/>
        </w:rPr>
        <w:t>replace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TRUE</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apply(</w:t>
      </w:r>
      <w:proofErr w:type="gramEnd"/>
      <w:r w:rsidRPr="00CA6E74">
        <w:rPr>
          <w:rFonts w:ascii="Consolas" w:eastAsia="Times New Roman" w:hAnsi="Consolas" w:cs="Consolas"/>
          <w:color w:val="A71D5D"/>
          <w:sz w:val="20"/>
          <w:szCs w:val="20"/>
        </w:rPr>
        <w:t>matrix</w:t>
      </w:r>
      <w:r w:rsidRPr="00CA6E74">
        <w:rPr>
          <w:rFonts w:ascii="Consolas" w:eastAsia="Times New Roman" w:hAnsi="Consolas" w:cs="Consolas"/>
          <w:color w:val="333333"/>
          <w:sz w:val="20"/>
          <w:szCs w:val="20"/>
        </w:rPr>
        <w:t>(sample(</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6</w:t>
      </w:r>
      <w:r w:rsidRPr="00CA6E74">
        <w:rPr>
          <w:rFonts w:ascii="Consolas" w:eastAsia="Times New Roman" w:hAnsi="Consolas" w:cs="Consolas"/>
          <w:color w:val="333333"/>
          <w:sz w:val="20"/>
          <w:szCs w:val="20"/>
        </w:rPr>
        <w:t xml:space="preserve">, nosim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replace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TRUE</w:t>
      </w:r>
      <w:r w:rsidRPr="00CA6E74">
        <w:rPr>
          <w:rFonts w:ascii="Consolas" w:eastAsia="Times New Roman" w:hAnsi="Consolas" w:cs="Consolas"/>
          <w:color w:val="333333"/>
          <w:sz w:val="20"/>
          <w:szCs w:val="20"/>
        </w:rPr>
        <w:t xml:space="preserve">), nosim),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mean),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apply(</w:t>
      </w:r>
      <w:proofErr w:type="gramEnd"/>
      <w:r w:rsidRPr="00CA6E74">
        <w:rPr>
          <w:rFonts w:ascii="Consolas" w:eastAsia="Times New Roman" w:hAnsi="Consolas" w:cs="Consolas"/>
          <w:color w:val="A71D5D"/>
          <w:sz w:val="20"/>
          <w:szCs w:val="20"/>
        </w:rPr>
        <w:t>matrix</w:t>
      </w:r>
      <w:r w:rsidRPr="00CA6E74">
        <w:rPr>
          <w:rFonts w:ascii="Consolas" w:eastAsia="Times New Roman" w:hAnsi="Consolas" w:cs="Consolas"/>
          <w:color w:val="333333"/>
          <w:sz w:val="20"/>
          <w:szCs w:val="20"/>
        </w:rPr>
        <w:t>(sample(</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6</w:t>
      </w:r>
      <w:r w:rsidRPr="00CA6E74">
        <w:rPr>
          <w:rFonts w:ascii="Consolas" w:eastAsia="Times New Roman" w:hAnsi="Consolas" w:cs="Consolas"/>
          <w:color w:val="333333"/>
          <w:sz w:val="20"/>
          <w:szCs w:val="20"/>
        </w:rPr>
        <w:t xml:space="preserve">, nosim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3</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replace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TRUE</w:t>
      </w:r>
      <w:r w:rsidRPr="00CA6E74">
        <w:rPr>
          <w:rFonts w:ascii="Consolas" w:eastAsia="Times New Roman" w:hAnsi="Consolas" w:cs="Consolas"/>
          <w:color w:val="333333"/>
          <w:sz w:val="20"/>
          <w:szCs w:val="20"/>
        </w:rPr>
        <w:t xml:space="preserve">), nosim),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mean),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apply(</w:t>
      </w:r>
      <w:proofErr w:type="gramEnd"/>
      <w:r w:rsidRPr="00CA6E74">
        <w:rPr>
          <w:rFonts w:ascii="Consolas" w:eastAsia="Times New Roman" w:hAnsi="Consolas" w:cs="Consolas"/>
          <w:color w:val="A71D5D"/>
          <w:sz w:val="20"/>
          <w:szCs w:val="20"/>
        </w:rPr>
        <w:t>matrix</w:t>
      </w:r>
      <w:r w:rsidRPr="00CA6E74">
        <w:rPr>
          <w:rFonts w:ascii="Consolas" w:eastAsia="Times New Roman" w:hAnsi="Consolas" w:cs="Consolas"/>
          <w:color w:val="333333"/>
          <w:sz w:val="20"/>
          <w:szCs w:val="20"/>
        </w:rPr>
        <w:t>(sample(</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6</w:t>
      </w:r>
      <w:r w:rsidRPr="00CA6E74">
        <w:rPr>
          <w:rFonts w:ascii="Consolas" w:eastAsia="Times New Roman" w:hAnsi="Consolas" w:cs="Consolas"/>
          <w:color w:val="333333"/>
          <w:sz w:val="20"/>
          <w:szCs w:val="20"/>
        </w:rPr>
        <w:t xml:space="preserve">, nosim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4</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replace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TRUE</w:t>
      </w:r>
      <w:r w:rsidRPr="00CA6E74">
        <w:rPr>
          <w:rFonts w:ascii="Consolas" w:eastAsia="Times New Roman" w:hAnsi="Consolas" w:cs="Consolas"/>
          <w:color w:val="333333"/>
          <w:sz w:val="20"/>
          <w:szCs w:val="20"/>
        </w:rPr>
        <w:t xml:space="preserve">), nosim),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mean)),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ED6A43"/>
          <w:sz w:val="20"/>
          <w:szCs w:val="20"/>
        </w:rPr>
        <w:t>size</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factor</w:t>
      </w:r>
      <w:r w:rsidRPr="00CA6E74">
        <w:rPr>
          <w:rFonts w:ascii="Consolas" w:eastAsia="Times New Roman" w:hAnsi="Consolas" w:cs="Consolas"/>
          <w:color w:val="333333"/>
          <w:sz w:val="20"/>
          <w:szCs w:val="20"/>
        </w:rPr>
        <w:t>(rep(</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4</w:t>
      </w:r>
      <w:r w:rsidRPr="00CA6E74">
        <w:rPr>
          <w:rFonts w:ascii="Consolas" w:eastAsia="Times New Roman" w:hAnsi="Consolas" w:cs="Consolas"/>
          <w:color w:val="333333"/>
          <w:sz w:val="20"/>
          <w:szCs w:val="20"/>
        </w:rPr>
        <w:t xml:space="preserve">, rep(nosim, </w:t>
      </w:r>
      <w:r w:rsidRPr="00CA6E74">
        <w:rPr>
          <w:rFonts w:ascii="Consolas" w:eastAsia="Times New Roman" w:hAnsi="Consolas" w:cs="Consolas"/>
          <w:color w:val="0086B3"/>
          <w:sz w:val="20"/>
          <w:szCs w:val="20"/>
        </w:rPr>
        <w:t>4</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plot</w:t>
      </w:r>
      <w:proofErr w:type="gramEnd"/>
      <w:r w:rsidRPr="00CA6E74">
        <w:rPr>
          <w:rFonts w:ascii="Consolas" w:eastAsia="Times New Roman" w:hAnsi="Consolas" w:cs="Consolas"/>
          <w:color w:val="969896"/>
          <w:sz w:val="20"/>
          <w:szCs w:val="20"/>
        </w:rPr>
        <w:t xml:space="preserve"> histograms of means by sample size</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g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ggplot(</w:t>
      </w:r>
      <w:proofErr w:type="gramEnd"/>
      <w:r w:rsidRPr="00CA6E74">
        <w:rPr>
          <w:rFonts w:ascii="Consolas" w:eastAsia="Times New Roman" w:hAnsi="Consolas" w:cs="Consolas"/>
          <w:color w:val="333333"/>
          <w:sz w:val="20"/>
          <w:szCs w:val="20"/>
        </w:rPr>
        <w:t>dat, aes(</w:t>
      </w:r>
      <w:r w:rsidRPr="00CA6E74">
        <w:rPr>
          <w:rFonts w:ascii="Consolas" w:eastAsia="Times New Roman" w:hAnsi="Consolas" w:cs="Consolas"/>
          <w:color w:val="ED6A43"/>
          <w:sz w:val="20"/>
          <w:szCs w:val="20"/>
        </w:rPr>
        <w:t>x</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x, </w:t>
      </w:r>
      <w:r w:rsidRPr="00CA6E74">
        <w:rPr>
          <w:rFonts w:ascii="Consolas" w:eastAsia="Times New Roman" w:hAnsi="Consolas" w:cs="Consolas"/>
          <w:color w:val="ED6A43"/>
          <w:sz w:val="20"/>
          <w:szCs w:val="20"/>
        </w:rPr>
        <w:t>fill</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size))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geom_histogram(</w:t>
      </w:r>
      <w:r w:rsidRPr="00CA6E74">
        <w:rPr>
          <w:rFonts w:ascii="Consolas" w:eastAsia="Times New Roman" w:hAnsi="Consolas" w:cs="Consolas"/>
          <w:color w:val="ED6A43"/>
          <w:sz w:val="20"/>
          <w:szCs w:val="20"/>
        </w:rPr>
        <w:t>alpha</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binwidth</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w:t>
      </w:r>
      <w:r w:rsidRPr="00CA6E74">
        <w:rPr>
          <w:rFonts w:ascii="Consolas" w:eastAsia="Times New Roman" w:hAnsi="Consolas" w:cs="Consolas"/>
          <w:color w:val="0086B3"/>
          <w:sz w:val="20"/>
          <w:szCs w:val="20"/>
        </w:rPr>
        <w:t>25</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colour</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183691"/>
          <w:sz w:val="20"/>
          <w:szCs w:val="20"/>
        </w:rPr>
        <w:t>"black"</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g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facet_</w:t>
      </w:r>
      <w:proofErr w:type="gramStart"/>
      <w:r w:rsidRPr="00CA6E74">
        <w:rPr>
          <w:rFonts w:ascii="Consolas" w:eastAsia="Times New Roman" w:hAnsi="Consolas" w:cs="Consolas"/>
          <w:color w:val="333333"/>
          <w:sz w:val="20"/>
          <w:szCs w:val="20"/>
        </w:rPr>
        <w:t>grid(.</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size)</w:t>
      </w:r>
    </w:p>
    <w:p w:rsidR="008D62FF" w:rsidRDefault="00633A7B" w:rsidP="00CA6E74">
      <w:pPr>
        <w:pBdr>
          <w:bottom w:val="single" w:sz="6" w:space="4" w:color="EEEEEE"/>
        </w:pBdr>
        <w:spacing w:before="240" w:after="240" w:line="240" w:lineRule="auto"/>
        <w:outlineLvl w:val="1"/>
        <w:rPr>
          <w:rFonts w:ascii="Helvetica" w:eastAsia="Times New Roman" w:hAnsi="Helvetica" w:cs="Helvetica"/>
          <w:b/>
          <w:bCs/>
          <w:color w:val="333333"/>
          <w:sz w:val="20"/>
          <w:szCs w:val="20"/>
        </w:rPr>
      </w:pPr>
      <w:r>
        <w:rPr>
          <w:noProof/>
        </w:rPr>
        <w:lastRenderedPageBreak/>
        <w:drawing>
          <wp:inline distT="0" distB="0" distL="0" distR="0" wp14:anchorId="08D8ED13" wp14:editId="2D710309">
            <wp:extent cx="5943600" cy="22364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236470"/>
                    </a:xfrm>
                    <a:prstGeom prst="rect">
                      <a:avLst/>
                    </a:prstGeom>
                  </pic:spPr>
                </pic:pic>
              </a:graphicData>
            </a:graphic>
          </wp:inline>
        </w:drawing>
      </w:r>
    </w:p>
    <w:p w:rsidR="008D62FF" w:rsidRPr="008D62FF" w:rsidRDefault="008D62FF" w:rsidP="00CA6E74">
      <w:pPr>
        <w:pBdr>
          <w:bottom w:val="single" w:sz="6" w:space="4" w:color="EEEEEE"/>
        </w:pBdr>
        <w:spacing w:before="240" w:after="240" w:line="240" w:lineRule="auto"/>
        <w:outlineLvl w:val="1"/>
        <w:rPr>
          <w:rFonts w:ascii="Helvetica" w:eastAsia="Times New Roman" w:hAnsi="Helvetica" w:cs="Helvetica"/>
          <w:bCs/>
          <w:color w:val="333333"/>
          <w:sz w:val="20"/>
          <w:szCs w:val="20"/>
        </w:rPr>
      </w:pPr>
      <w:bookmarkStart w:id="1" w:name="_GoBack"/>
      <w:proofErr w:type="gramStart"/>
      <w:r w:rsidRPr="008D62FF">
        <w:rPr>
          <w:rFonts w:ascii="Helvetica" w:eastAsia="Times New Roman" w:hAnsi="Helvetica" w:cs="Helvetica"/>
          <w:bCs/>
          <w:color w:val="333333"/>
          <w:sz w:val="20"/>
          <w:szCs w:val="20"/>
        </w:rPr>
        <w:t>Week2 :</w:t>
      </w:r>
      <w:proofErr w:type="gramEnd"/>
      <w:r w:rsidRPr="008D62FF">
        <w:rPr>
          <w:rFonts w:ascii="Helvetica" w:eastAsia="Times New Roman" w:hAnsi="Helvetica" w:cs="Helvetica"/>
          <w:bCs/>
          <w:color w:val="333333"/>
          <w:sz w:val="20"/>
          <w:szCs w:val="20"/>
        </w:rPr>
        <w:t xml:space="preserve"> </w:t>
      </w:r>
    </w:p>
    <w:bookmarkEnd w:id="1"/>
    <w:p w:rsidR="00CA6E74" w:rsidRPr="00CA6E74" w:rsidRDefault="00CA6E74" w:rsidP="00CA6E74">
      <w:pPr>
        <w:pBdr>
          <w:bottom w:val="single" w:sz="6" w:space="4" w:color="EEEEEE"/>
        </w:pBdr>
        <w:spacing w:before="240" w:after="240" w:line="240" w:lineRule="auto"/>
        <w:outlineLvl w:val="1"/>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Variance</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generate x value ranges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xvals</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seq(</w:t>
      </w:r>
      <w:r w:rsidRPr="00CA6E74">
        <w:rPr>
          <w:rFonts w:ascii="Consolas" w:eastAsia="Times New Roman" w:hAnsi="Consolas" w:cs="Consolas"/>
          <w:color w:val="A71D5D"/>
          <w:sz w:val="20"/>
          <w:szCs w:val="20"/>
        </w:rPr>
        <w:t>-</w:t>
      </w:r>
      <w:r w:rsidRPr="00CA6E74">
        <w:rPr>
          <w:rFonts w:ascii="Consolas" w:eastAsia="Times New Roman" w:hAnsi="Consolas" w:cs="Consolas"/>
          <w:color w:val="0086B3"/>
          <w:sz w:val="20"/>
          <w:szCs w:val="20"/>
        </w:rPr>
        <w:t>10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by</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01</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generate data from normal distribution for </w:t>
      </w:r>
      <w:proofErr w:type="gramStart"/>
      <w:r w:rsidRPr="00CA6E74">
        <w:rPr>
          <w:rFonts w:ascii="Consolas" w:eastAsia="Times New Roman" w:hAnsi="Consolas" w:cs="Consolas"/>
          <w:color w:val="969896"/>
          <w:sz w:val="20"/>
          <w:szCs w:val="20"/>
        </w:rPr>
        <w:t>sd</w:t>
      </w:r>
      <w:proofErr w:type="gramEnd"/>
      <w:r w:rsidRPr="00CA6E74">
        <w:rPr>
          <w:rFonts w:ascii="Consolas" w:eastAsia="Times New Roman" w:hAnsi="Consolas" w:cs="Consolas"/>
          <w:color w:val="969896"/>
          <w:sz w:val="20"/>
          <w:szCs w:val="20"/>
        </w:rPr>
        <w:t xml:space="preserve"> of 1 to 4</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dat</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data.frame</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y</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c(</w:t>
      </w:r>
      <w:proofErr w:type="gramEnd"/>
      <w:r w:rsidRPr="00CA6E74">
        <w:rPr>
          <w:rFonts w:ascii="Consolas" w:eastAsia="Times New Roman" w:hAnsi="Consolas" w:cs="Consolas"/>
          <w:color w:val="333333"/>
          <w:sz w:val="20"/>
          <w:szCs w:val="20"/>
        </w:rPr>
        <w:t xml:space="preserve">dnorm(xvals, </w:t>
      </w:r>
      <w:r w:rsidRPr="00CA6E74">
        <w:rPr>
          <w:rFonts w:ascii="Consolas" w:eastAsia="Times New Roman" w:hAnsi="Consolas" w:cs="Consolas"/>
          <w:color w:val="ED6A43"/>
          <w:sz w:val="20"/>
          <w:szCs w:val="20"/>
        </w:rPr>
        <w:t>mean</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sd</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dnorm(</w:t>
      </w:r>
      <w:proofErr w:type="gramEnd"/>
      <w:r w:rsidRPr="00CA6E74">
        <w:rPr>
          <w:rFonts w:ascii="Consolas" w:eastAsia="Times New Roman" w:hAnsi="Consolas" w:cs="Consolas"/>
          <w:color w:val="333333"/>
          <w:sz w:val="20"/>
          <w:szCs w:val="20"/>
        </w:rPr>
        <w:t xml:space="preserve">xvals, </w:t>
      </w:r>
      <w:r w:rsidRPr="00CA6E74">
        <w:rPr>
          <w:rFonts w:ascii="Consolas" w:eastAsia="Times New Roman" w:hAnsi="Consolas" w:cs="Consolas"/>
          <w:color w:val="ED6A43"/>
          <w:sz w:val="20"/>
          <w:szCs w:val="20"/>
        </w:rPr>
        <w:t>mean</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sd</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dnorm(</w:t>
      </w:r>
      <w:proofErr w:type="gramEnd"/>
      <w:r w:rsidRPr="00CA6E74">
        <w:rPr>
          <w:rFonts w:ascii="Consolas" w:eastAsia="Times New Roman" w:hAnsi="Consolas" w:cs="Consolas"/>
          <w:color w:val="333333"/>
          <w:sz w:val="20"/>
          <w:szCs w:val="20"/>
        </w:rPr>
        <w:t xml:space="preserve">xvals, </w:t>
      </w:r>
      <w:r w:rsidRPr="00CA6E74">
        <w:rPr>
          <w:rFonts w:ascii="Consolas" w:eastAsia="Times New Roman" w:hAnsi="Consolas" w:cs="Consolas"/>
          <w:color w:val="ED6A43"/>
          <w:sz w:val="20"/>
          <w:szCs w:val="20"/>
        </w:rPr>
        <w:t>mean</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sd</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3</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dnorm(</w:t>
      </w:r>
      <w:proofErr w:type="gramEnd"/>
      <w:r w:rsidRPr="00CA6E74">
        <w:rPr>
          <w:rFonts w:ascii="Consolas" w:eastAsia="Times New Roman" w:hAnsi="Consolas" w:cs="Consolas"/>
          <w:color w:val="333333"/>
          <w:sz w:val="20"/>
          <w:szCs w:val="20"/>
        </w:rPr>
        <w:t xml:space="preserve">xvals, </w:t>
      </w:r>
      <w:r w:rsidRPr="00CA6E74">
        <w:rPr>
          <w:rFonts w:ascii="Consolas" w:eastAsia="Times New Roman" w:hAnsi="Consolas" w:cs="Consolas"/>
          <w:color w:val="ED6A43"/>
          <w:sz w:val="20"/>
          <w:szCs w:val="20"/>
        </w:rPr>
        <w:t>mean</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sd</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4</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x</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rep(</w:t>
      </w:r>
      <w:proofErr w:type="gramEnd"/>
      <w:r w:rsidRPr="00CA6E74">
        <w:rPr>
          <w:rFonts w:ascii="Consolas" w:eastAsia="Times New Roman" w:hAnsi="Consolas" w:cs="Consolas"/>
          <w:color w:val="333333"/>
          <w:sz w:val="20"/>
          <w:szCs w:val="20"/>
        </w:rPr>
        <w:t xml:space="preserve">xvals, </w:t>
      </w:r>
      <w:r w:rsidRPr="00CA6E74">
        <w:rPr>
          <w:rFonts w:ascii="Consolas" w:eastAsia="Times New Roman" w:hAnsi="Consolas" w:cs="Consolas"/>
          <w:color w:val="0086B3"/>
          <w:sz w:val="20"/>
          <w:szCs w:val="20"/>
        </w:rPr>
        <w:t>4</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ED6A43"/>
          <w:sz w:val="20"/>
          <w:szCs w:val="20"/>
        </w:rPr>
        <w:t>factor</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factor</w:t>
      </w:r>
      <w:r w:rsidRPr="00CA6E74">
        <w:rPr>
          <w:rFonts w:ascii="Consolas" w:eastAsia="Times New Roman" w:hAnsi="Consolas" w:cs="Consolas"/>
          <w:color w:val="333333"/>
          <w:sz w:val="20"/>
          <w:szCs w:val="20"/>
        </w:rPr>
        <w:t>(rep(</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4</w:t>
      </w:r>
      <w:r w:rsidRPr="00CA6E74">
        <w:rPr>
          <w:rFonts w:ascii="Consolas" w:eastAsia="Times New Roman" w:hAnsi="Consolas" w:cs="Consolas"/>
          <w:color w:val="333333"/>
          <w:sz w:val="20"/>
          <w:szCs w:val="20"/>
        </w:rPr>
        <w:t xml:space="preserve">, rep(length(xvals), </w:t>
      </w:r>
      <w:r w:rsidRPr="00CA6E74">
        <w:rPr>
          <w:rFonts w:ascii="Consolas" w:eastAsia="Times New Roman" w:hAnsi="Consolas" w:cs="Consolas"/>
          <w:color w:val="0086B3"/>
          <w:sz w:val="20"/>
          <w:szCs w:val="20"/>
        </w:rPr>
        <w:t>4</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plot 4 lines for the different standard deviations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ggplot(</w:t>
      </w:r>
      <w:proofErr w:type="gramEnd"/>
      <w:r w:rsidRPr="00CA6E74">
        <w:rPr>
          <w:rFonts w:ascii="Consolas" w:eastAsia="Times New Roman" w:hAnsi="Consolas" w:cs="Consolas"/>
          <w:color w:val="333333"/>
          <w:sz w:val="20"/>
          <w:szCs w:val="20"/>
        </w:rPr>
        <w:t>dat, aes(</w:t>
      </w:r>
      <w:r w:rsidRPr="00CA6E74">
        <w:rPr>
          <w:rFonts w:ascii="Consolas" w:eastAsia="Times New Roman" w:hAnsi="Consolas" w:cs="Consolas"/>
          <w:color w:val="ED6A43"/>
          <w:sz w:val="20"/>
          <w:szCs w:val="20"/>
        </w:rPr>
        <w:t>x</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x, </w:t>
      </w:r>
      <w:r w:rsidRPr="00CA6E74">
        <w:rPr>
          <w:rFonts w:ascii="Consolas" w:eastAsia="Times New Roman" w:hAnsi="Consolas" w:cs="Consolas"/>
          <w:color w:val="ED6A43"/>
          <w:sz w:val="20"/>
          <w:szCs w:val="20"/>
        </w:rPr>
        <w:t>y</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y, </w:t>
      </w:r>
      <w:r w:rsidRPr="00CA6E74">
        <w:rPr>
          <w:rFonts w:ascii="Consolas" w:eastAsia="Times New Roman" w:hAnsi="Consolas" w:cs="Consolas"/>
          <w:color w:val="ED6A43"/>
          <w:sz w:val="20"/>
          <w:szCs w:val="20"/>
        </w:rPr>
        <w:t>color</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factor))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geom_line(</w:t>
      </w:r>
      <w:r w:rsidRPr="00CA6E74">
        <w:rPr>
          <w:rFonts w:ascii="Consolas" w:eastAsia="Times New Roman" w:hAnsi="Consolas" w:cs="Consolas"/>
          <w:color w:val="ED6A43"/>
          <w:sz w:val="20"/>
          <w:szCs w:val="20"/>
        </w:rPr>
        <w:t>size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w:t>
      </w:r>
      <w:r w:rsidRPr="00CA6E74">
        <w:rPr>
          <w:rFonts w:ascii="Consolas" w:eastAsia="Times New Roman" w:hAnsi="Consolas" w:cs="Consolas"/>
          <w:color w:val="333333"/>
          <w:sz w:val="20"/>
          <w:szCs w:val="20"/>
        </w:rPr>
        <w:t>)</w:t>
      </w:r>
    </w:p>
    <w:p w:rsidR="00CA6E74" w:rsidRPr="00CA6E74" w:rsidRDefault="00CA6E74" w:rsidP="00CA6E74">
      <w:pPr>
        <w:numPr>
          <w:ilvl w:val="0"/>
          <w:numId w:val="2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variance</w:t>
      </w:r>
      <w:r w:rsidRPr="00CA6E74">
        <w:rPr>
          <w:rFonts w:ascii="Helvetica" w:eastAsia="Times New Roman" w:hAnsi="Helvetica" w:cs="Helvetica"/>
          <w:color w:val="333333"/>
          <w:sz w:val="20"/>
          <w:szCs w:val="20"/>
        </w:rPr>
        <w:t> = measure of spread or dispersion, the expected squared distance of the variable from its mean (expressed in $X$'s units$^2$)</w:t>
      </w:r>
    </w:p>
    <w:p w:rsidR="00CA6E74" w:rsidRPr="00CA6E74" w:rsidRDefault="00CA6E74" w:rsidP="00CA6E74">
      <w:pPr>
        <w:numPr>
          <w:ilvl w:val="1"/>
          <w:numId w:val="2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as we can see from above, higher variances $\rightarrow$ more spread, lower $\rightarrow$ smaller spread</w:t>
      </w:r>
    </w:p>
    <w:p w:rsidR="00CA6E74" w:rsidRPr="00CA6E74" w:rsidRDefault="00CA6E74" w:rsidP="00CA6E74">
      <w:pPr>
        <w:numPr>
          <w:ilvl w:val="1"/>
          <w:numId w:val="2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$Var(X) = E[(X-\mu)^2] = E[X^2] - E[X]^2$</w:t>
      </w:r>
    </w:p>
    <w:p w:rsidR="00CA6E74" w:rsidRPr="00CA6E74" w:rsidRDefault="00CA6E74" w:rsidP="00CA6E74">
      <w:pPr>
        <w:numPr>
          <w:ilvl w:val="1"/>
          <w:numId w:val="2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standard deviation</w:t>
      </w:r>
      <w:r w:rsidRPr="00CA6E74">
        <w:rPr>
          <w:rFonts w:ascii="Helvetica" w:eastAsia="Times New Roman" w:hAnsi="Helvetica" w:cs="Helvetica"/>
          <w:color w:val="333333"/>
          <w:sz w:val="20"/>
          <w:szCs w:val="20"/>
        </w:rPr>
        <w:t> $= \sqrt{Var(X)}$ $\rightarrow$ has same units as X</w:t>
      </w:r>
    </w:p>
    <w:p w:rsidR="00CA6E74" w:rsidRPr="00CA6E74" w:rsidRDefault="00CA6E74" w:rsidP="00CA6E74">
      <w:pPr>
        <w:numPr>
          <w:ilvl w:val="1"/>
          <w:numId w:val="2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i/>
          <w:iCs/>
          <w:color w:val="333333"/>
          <w:sz w:val="20"/>
          <w:szCs w:val="20"/>
        </w:rPr>
        <w:t>example</w:t>
      </w:r>
    </w:p>
    <w:p w:rsidR="00CA6E74" w:rsidRPr="00CA6E74" w:rsidRDefault="00CA6E74" w:rsidP="00CA6E74">
      <w:pPr>
        <w:numPr>
          <w:ilvl w:val="2"/>
          <w:numId w:val="2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for die roll, $E[X] = 3.5$</w:t>
      </w:r>
    </w:p>
    <w:p w:rsidR="00CA6E74" w:rsidRPr="00CA6E74" w:rsidRDefault="00CA6E74" w:rsidP="00CA6E74">
      <w:pPr>
        <w:numPr>
          <w:ilvl w:val="2"/>
          <w:numId w:val="2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$E[X^2] = 1^2 \times 1/6 + 2^2 \times 1/6 + 3^2 \times 1/6 + 4^2 \times 1/6 + 5^2 \times 1/6 + 6^2 \times 1/6 = 15.17$</w:t>
      </w:r>
    </w:p>
    <w:p w:rsidR="00CA6E74" w:rsidRPr="00CA6E74" w:rsidRDefault="00CA6E74" w:rsidP="00CA6E74">
      <w:pPr>
        <w:numPr>
          <w:ilvl w:val="2"/>
          <w:numId w:val="2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$Var(X) = E[X^2] - E[X]^2 \approx 2.92$</w:t>
      </w:r>
    </w:p>
    <w:p w:rsidR="00CA6E74" w:rsidRPr="00CA6E74" w:rsidRDefault="00CA6E74" w:rsidP="00CA6E74">
      <w:pPr>
        <w:numPr>
          <w:ilvl w:val="1"/>
          <w:numId w:val="2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i/>
          <w:iCs/>
          <w:color w:val="333333"/>
          <w:sz w:val="20"/>
          <w:szCs w:val="20"/>
        </w:rPr>
        <w:t>example</w:t>
      </w:r>
    </w:p>
    <w:p w:rsidR="00CA6E74" w:rsidRPr="00CA6E74" w:rsidRDefault="00CA6E74" w:rsidP="00CA6E74">
      <w:pPr>
        <w:numPr>
          <w:ilvl w:val="2"/>
          <w:numId w:val="2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lastRenderedPageBreak/>
        <w:t>for coin flip, $E[X] = p$</w:t>
      </w:r>
    </w:p>
    <w:p w:rsidR="00CA6E74" w:rsidRPr="00CA6E74" w:rsidRDefault="00CA6E74" w:rsidP="00CA6E74">
      <w:pPr>
        <w:numPr>
          <w:ilvl w:val="2"/>
          <w:numId w:val="2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$E[X^2] = 0^2 \times (1 - p) + 1^2 \times p= p$</w:t>
      </w:r>
    </w:p>
    <w:p w:rsidR="00CA6E74" w:rsidRPr="00CA6E74" w:rsidRDefault="00CA6E74" w:rsidP="00CA6E74">
      <w:pPr>
        <w:numPr>
          <w:ilvl w:val="2"/>
          <w:numId w:val="2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$Var(X) = E[X^2] - E[X]^2 = p - p^2 = p(1-p)$</w:t>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Sample Variance</w:t>
      </w:r>
    </w:p>
    <w:p w:rsidR="00CA6E74" w:rsidRPr="00CA6E74" w:rsidRDefault="00CA6E74" w:rsidP="00CA6E74">
      <w:pPr>
        <w:numPr>
          <w:ilvl w:val="0"/>
          <w:numId w:val="26"/>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the </w:t>
      </w:r>
      <w:r w:rsidRPr="00CA6E74">
        <w:rPr>
          <w:rFonts w:ascii="Helvetica" w:eastAsia="Times New Roman" w:hAnsi="Helvetica" w:cs="Helvetica"/>
          <w:b/>
          <w:bCs/>
          <w:color w:val="333333"/>
          <w:sz w:val="20"/>
          <w:szCs w:val="20"/>
        </w:rPr>
        <w:t>sample variance</w:t>
      </w:r>
      <w:r w:rsidRPr="00CA6E74">
        <w:rPr>
          <w:rFonts w:ascii="Helvetica" w:eastAsia="Times New Roman" w:hAnsi="Helvetica" w:cs="Helvetica"/>
          <w:color w:val="333333"/>
          <w:sz w:val="20"/>
          <w:szCs w:val="20"/>
        </w:rPr>
        <w:t> is defined as $$S^2 = \frac{\sum_{i=1} (X_i - \bar X)^2}{n-1}$$</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grid.raster(</w:t>
      </w:r>
      <w:proofErr w:type="gramEnd"/>
      <w:r w:rsidRPr="00CA6E74">
        <w:rPr>
          <w:rFonts w:ascii="Consolas" w:eastAsia="Times New Roman" w:hAnsi="Consolas" w:cs="Consolas"/>
          <w:color w:val="333333"/>
          <w:sz w:val="20"/>
          <w:szCs w:val="20"/>
        </w:rPr>
        <w:t>readPNG(</w:t>
      </w:r>
      <w:r w:rsidRPr="00CA6E74">
        <w:rPr>
          <w:rFonts w:ascii="Consolas" w:eastAsia="Times New Roman" w:hAnsi="Consolas" w:cs="Consolas"/>
          <w:color w:val="183691"/>
          <w:sz w:val="20"/>
          <w:szCs w:val="20"/>
        </w:rPr>
        <w:t>"figures/6.png"</w:t>
      </w:r>
      <w:r w:rsidRPr="00CA6E74">
        <w:rPr>
          <w:rFonts w:ascii="Consolas" w:eastAsia="Times New Roman" w:hAnsi="Consolas" w:cs="Consolas"/>
          <w:color w:val="333333"/>
          <w:sz w:val="20"/>
          <w:szCs w:val="20"/>
        </w:rPr>
        <w:t>))</w:t>
      </w:r>
    </w:p>
    <w:p w:rsidR="00CA6E74" w:rsidRPr="00CA6E74" w:rsidRDefault="00CA6E74" w:rsidP="00CA6E74">
      <w:pPr>
        <w:numPr>
          <w:ilvl w:val="0"/>
          <w:numId w:val="2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on the above line representing the population (in magenta), any subset of data (3 of 14 selected, marked in blue) will most likely have a variance that is </w:t>
      </w:r>
      <w:r w:rsidRPr="00CA6E74">
        <w:rPr>
          <w:rFonts w:ascii="Helvetica" w:eastAsia="Times New Roman" w:hAnsi="Helvetica" w:cs="Helvetica"/>
          <w:b/>
          <w:bCs/>
          <w:i/>
          <w:iCs/>
          <w:color w:val="333333"/>
          <w:sz w:val="20"/>
          <w:szCs w:val="20"/>
        </w:rPr>
        <w:t>lower than</w:t>
      </w:r>
      <w:r w:rsidRPr="00CA6E74">
        <w:rPr>
          <w:rFonts w:ascii="Helvetica" w:eastAsia="Times New Roman" w:hAnsi="Helvetica" w:cs="Helvetica"/>
          <w:color w:val="333333"/>
          <w:sz w:val="20"/>
          <w:szCs w:val="20"/>
        </w:rPr>
        <w:t> the population variance</w:t>
      </w:r>
    </w:p>
    <w:p w:rsidR="00CA6E74" w:rsidRPr="00CA6E74" w:rsidRDefault="00CA6E74" w:rsidP="00CA6E74">
      <w:pPr>
        <w:numPr>
          <w:ilvl w:val="0"/>
          <w:numId w:val="2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dividing by $n - 1$ will make the variance estimator </w:t>
      </w:r>
      <w:r w:rsidRPr="00CA6E74">
        <w:rPr>
          <w:rFonts w:ascii="Helvetica" w:eastAsia="Times New Roman" w:hAnsi="Helvetica" w:cs="Helvetica"/>
          <w:b/>
          <w:bCs/>
          <w:i/>
          <w:iCs/>
          <w:color w:val="333333"/>
          <w:sz w:val="20"/>
          <w:szCs w:val="20"/>
        </w:rPr>
        <w:t>larger</w:t>
      </w:r>
      <w:r w:rsidRPr="00CA6E74">
        <w:rPr>
          <w:rFonts w:ascii="Helvetica" w:eastAsia="Times New Roman" w:hAnsi="Helvetica" w:cs="Helvetica"/>
          <w:color w:val="333333"/>
          <w:sz w:val="20"/>
          <w:szCs w:val="20"/>
        </w:rPr>
        <w:t> to adjust for this fact $\rightarrow$ leads to more accurate estimation $\rightarrow$ $S^2$ = so called </w:t>
      </w:r>
      <w:r w:rsidRPr="00CA6E74">
        <w:rPr>
          <w:rFonts w:ascii="Helvetica" w:eastAsia="Times New Roman" w:hAnsi="Helvetica" w:cs="Helvetica"/>
          <w:b/>
          <w:bCs/>
          <w:i/>
          <w:iCs/>
          <w:color w:val="333333"/>
          <w:sz w:val="20"/>
          <w:szCs w:val="20"/>
        </w:rPr>
        <w:t>unbiased estimate of population variance</w:t>
      </w:r>
    </w:p>
    <w:p w:rsidR="00CA6E74" w:rsidRPr="00CA6E74" w:rsidRDefault="00CA6E74" w:rsidP="00CA6E74">
      <w:pPr>
        <w:numPr>
          <w:ilvl w:val="1"/>
          <w:numId w:val="2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$S^2$ is a random variable, and therefore has an associated population distribution</w:t>
      </w:r>
    </w:p>
    <w:p w:rsidR="00CA6E74" w:rsidRPr="00CA6E74" w:rsidRDefault="00CA6E74" w:rsidP="00CA6E74">
      <w:pPr>
        <w:numPr>
          <w:ilvl w:val="2"/>
          <w:numId w:val="2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$E[S^2]$ = population variance, where $S$ = sample standard deviation</w:t>
      </w:r>
    </w:p>
    <w:p w:rsidR="00CA6E74" w:rsidRPr="00CA6E74" w:rsidRDefault="00CA6E74" w:rsidP="00CA6E74">
      <w:pPr>
        <w:numPr>
          <w:ilvl w:val="2"/>
          <w:numId w:val="2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as we see from the simulation results below, with more data, the distribution for $S^2$ gets more concentrated around population variance</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specify number of simulations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nosim</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10000</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simulate data for various sample sizes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dat</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data.frame</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x</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c(</w:t>
      </w:r>
      <w:proofErr w:type="gramEnd"/>
      <w:r w:rsidRPr="00CA6E74">
        <w:rPr>
          <w:rFonts w:ascii="Consolas" w:eastAsia="Times New Roman" w:hAnsi="Consolas" w:cs="Consolas"/>
          <w:color w:val="333333"/>
          <w:sz w:val="20"/>
          <w:szCs w:val="20"/>
        </w:rPr>
        <w:t>apply(</w:t>
      </w:r>
      <w:r w:rsidRPr="00CA6E74">
        <w:rPr>
          <w:rFonts w:ascii="Consolas" w:eastAsia="Times New Roman" w:hAnsi="Consolas" w:cs="Consolas"/>
          <w:color w:val="A71D5D"/>
          <w:sz w:val="20"/>
          <w:szCs w:val="20"/>
        </w:rPr>
        <w:t>matrix</w:t>
      </w:r>
      <w:r w:rsidRPr="00CA6E74">
        <w:rPr>
          <w:rFonts w:ascii="Consolas" w:eastAsia="Times New Roman" w:hAnsi="Consolas" w:cs="Consolas"/>
          <w:color w:val="333333"/>
          <w:sz w:val="20"/>
          <w:szCs w:val="20"/>
        </w:rPr>
        <w:t xml:space="preserve">(rnorm(nosim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10</w:t>
      </w:r>
      <w:r w:rsidRPr="00CA6E74">
        <w:rPr>
          <w:rFonts w:ascii="Consolas" w:eastAsia="Times New Roman" w:hAnsi="Consolas" w:cs="Consolas"/>
          <w:color w:val="333333"/>
          <w:sz w:val="20"/>
          <w:szCs w:val="20"/>
        </w:rPr>
        <w:t xml:space="preserve">), nosim),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var),</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apply(</w:t>
      </w:r>
      <w:proofErr w:type="gramEnd"/>
      <w:r w:rsidRPr="00CA6E74">
        <w:rPr>
          <w:rFonts w:ascii="Consolas" w:eastAsia="Times New Roman" w:hAnsi="Consolas" w:cs="Consolas"/>
          <w:color w:val="A71D5D"/>
          <w:sz w:val="20"/>
          <w:szCs w:val="20"/>
        </w:rPr>
        <w:t>matrix</w:t>
      </w:r>
      <w:r w:rsidRPr="00CA6E74">
        <w:rPr>
          <w:rFonts w:ascii="Consolas" w:eastAsia="Times New Roman" w:hAnsi="Consolas" w:cs="Consolas"/>
          <w:color w:val="333333"/>
          <w:sz w:val="20"/>
          <w:szCs w:val="20"/>
        </w:rPr>
        <w:t xml:space="preserve">(rnorm(nosim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20</w:t>
      </w:r>
      <w:r w:rsidRPr="00CA6E74">
        <w:rPr>
          <w:rFonts w:ascii="Consolas" w:eastAsia="Times New Roman" w:hAnsi="Consolas" w:cs="Consolas"/>
          <w:color w:val="333333"/>
          <w:sz w:val="20"/>
          <w:szCs w:val="20"/>
        </w:rPr>
        <w:t xml:space="preserve">), nosim),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var),</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apply(</w:t>
      </w:r>
      <w:proofErr w:type="gramEnd"/>
      <w:r w:rsidRPr="00CA6E74">
        <w:rPr>
          <w:rFonts w:ascii="Consolas" w:eastAsia="Times New Roman" w:hAnsi="Consolas" w:cs="Consolas"/>
          <w:color w:val="A71D5D"/>
          <w:sz w:val="20"/>
          <w:szCs w:val="20"/>
        </w:rPr>
        <w:t>matrix</w:t>
      </w:r>
      <w:r w:rsidRPr="00CA6E74">
        <w:rPr>
          <w:rFonts w:ascii="Consolas" w:eastAsia="Times New Roman" w:hAnsi="Consolas" w:cs="Consolas"/>
          <w:color w:val="333333"/>
          <w:sz w:val="20"/>
          <w:szCs w:val="20"/>
        </w:rPr>
        <w:t xml:space="preserve">(rnorm(nosim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30</w:t>
      </w:r>
      <w:r w:rsidRPr="00CA6E74">
        <w:rPr>
          <w:rFonts w:ascii="Consolas" w:eastAsia="Times New Roman" w:hAnsi="Consolas" w:cs="Consolas"/>
          <w:color w:val="333333"/>
          <w:sz w:val="20"/>
          <w:szCs w:val="20"/>
        </w:rPr>
        <w:t xml:space="preserve">), nosim),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var)),</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n</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A71D5D"/>
          <w:sz w:val="20"/>
          <w:szCs w:val="20"/>
        </w:rPr>
        <w:t>factor</w:t>
      </w:r>
      <w:r w:rsidRPr="00CA6E74">
        <w:rPr>
          <w:rFonts w:ascii="Consolas" w:eastAsia="Times New Roman" w:hAnsi="Consolas" w:cs="Consolas"/>
          <w:color w:val="333333"/>
          <w:sz w:val="20"/>
          <w:szCs w:val="20"/>
        </w:rPr>
        <w:t>(</w:t>
      </w:r>
      <w:proofErr w:type="gramEnd"/>
      <w:r w:rsidRPr="00CA6E74">
        <w:rPr>
          <w:rFonts w:ascii="Consolas" w:eastAsia="Times New Roman" w:hAnsi="Consolas" w:cs="Consolas"/>
          <w:color w:val="333333"/>
          <w:sz w:val="20"/>
          <w:szCs w:val="20"/>
        </w:rPr>
        <w:t>rep(c(</w:t>
      </w:r>
      <w:r w:rsidRPr="00CA6E74">
        <w:rPr>
          <w:rFonts w:ascii="Consolas" w:eastAsia="Times New Roman" w:hAnsi="Consolas" w:cs="Consolas"/>
          <w:color w:val="183691"/>
          <w:sz w:val="20"/>
          <w:szCs w:val="20"/>
        </w:rPr>
        <w:t>"10"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183691"/>
          <w:sz w:val="20"/>
          <w:szCs w:val="20"/>
        </w:rPr>
        <w:t>"20"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183691"/>
          <w:sz w:val="20"/>
          <w:szCs w:val="20"/>
        </w:rPr>
        <w:t>"30"</w:t>
      </w:r>
      <w:r w:rsidRPr="00CA6E74">
        <w:rPr>
          <w:rFonts w:ascii="Consolas" w:eastAsia="Times New Roman" w:hAnsi="Consolas" w:cs="Consolas"/>
          <w:color w:val="333333"/>
          <w:sz w:val="20"/>
          <w:szCs w:val="20"/>
        </w:rPr>
        <w:t>), c(nosim, nosim, nosim))) )</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plot</w:t>
      </w:r>
      <w:proofErr w:type="gramEnd"/>
      <w:r w:rsidRPr="00CA6E74">
        <w:rPr>
          <w:rFonts w:ascii="Consolas" w:eastAsia="Times New Roman" w:hAnsi="Consolas" w:cs="Consolas"/>
          <w:color w:val="969896"/>
          <w:sz w:val="20"/>
          <w:szCs w:val="20"/>
        </w:rPr>
        <w:t xml:space="preserve"> density function for different sample size data</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ggplot(</w:t>
      </w:r>
      <w:proofErr w:type="gramEnd"/>
      <w:r w:rsidRPr="00CA6E74">
        <w:rPr>
          <w:rFonts w:ascii="Consolas" w:eastAsia="Times New Roman" w:hAnsi="Consolas" w:cs="Consolas"/>
          <w:color w:val="333333"/>
          <w:sz w:val="20"/>
          <w:szCs w:val="20"/>
        </w:rPr>
        <w:t>dat, aes(</w:t>
      </w:r>
      <w:r w:rsidRPr="00CA6E74">
        <w:rPr>
          <w:rFonts w:ascii="Consolas" w:eastAsia="Times New Roman" w:hAnsi="Consolas" w:cs="Consolas"/>
          <w:color w:val="ED6A43"/>
          <w:sz w:val="20"/>
          <w:szCs w:val="20"/>
        </w:rPr>
        <w:t>x</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x, </w:t>
      </w:r>
      <w:r w:rsidRPr="00CA6E74">
        <w:rPr>
          <w:rFonts w:ascii="Consolas" w:eastAsia="Times New Roman" w:hAnsi="Consolas" w:cs="Consolas"/>
          <w:color w:val="ED6A43"/>
          <w:sz w:val="20"/>
          <w:szCs w:val="20"/>
        </w:rPr>
        <w:t>fill</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n))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geom_density(</w:t>
      </w:r>
      <w:r w:rsidRPr="00CA6E74">
        <w:rPr>
          <w:rFonts w:ascii="Consolas" w:eastAsia="Times New Roman" w:hAnsi="Consolas" w:cs="Consolas"/>
          <w:color w:val="ED6A43"/>
          <w:sz w:val="20"/>
          <w:szCs w:val="20"/>
        </w:rPr>
        <w:t>size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alpha</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geom_</w:t>
      </w:r>
      <w:proofErr w:type="gramStart"/>
      <w:r w:rsidRPr="00CA6E74">
        <w:rPr>
          <w:rFonts w:ascii="Consolas" w:eastAsia="Times New Roman" w:hAnsi="Consolas" w:cs="Consolas"/>
          <w:color w:val="333333"/>
          <w:sz w:val="20"/>
          <w:szCs w:val="20"/>
        </w:rPr>
        <w:t>vline(</w:t>
      </w:r>
      <w:proofErr w:type="gramEnd"/>
      <w:r w:rsidRPr="00CA6E74">
        <w:rPr>
          <w:rFonts w:ascii="Consolas" w:eastAsia="Times New Roman" w:hAnsi="Consolas" w:cs="Consolas"/>
          <w:color w:val="ED6A43"/>
          <w:sz w:val="20"/>
          <w:szCs w:val="20"/>
        </w:rPr>
        <w:t>xintercept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size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w:t>
      </w:r>
    </w:p>
    <w:p w:rsidR="00CA6E74" w:rsidRPr="00CA6E74" w:rsidRDefault="00CA6E74" w:rsidP="00CA6E74">
      <w:pPr>
        <w:numPr>
          <w:ilvl w:val="0"/>
          <w:numId w:val="2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t>**Note: for any variable, properties of the population = *</w:t>
      </w:r>
      <w:r w:rsidRPr="00CA6E74">
        <w:rPr>
          <w:rFonts w:ascii="Helvetica" w:eastAsia="Times New Roman" w:hAnsi="Helvetica" w:cs="Helvetica"/>
          <w:color w:val="333333"/>
          <w:sz w:val="20"/>
          <w:szCs w:val="20"/>
        </w:rPr>
        <w:t>parameter</w:t>
      </w:r>
      <w:r w:rsidRPr="00CA6E74">
        <w:rPr>
          <w:rFonts w:ascii="Helvetica" w:eastAsia="Times New Roman" w:hAnsi="Helvetica" w:cs="Helvetica"/>
          <w:b/>
          <w:bCs/>
          <w:color w:val="333333"/>
          <w:sz w:val="20"/>
          <w:szCs w:val="20"/>
        </w:rPr>
        <w:t>, estimates of properties for samples = **statistic</w:t>
      </w:r>
      <w:r w:rsidRPr="00CA6E74">
        <w:rPr>
          <w:rFonts w:ascii="Helvetica" w:eastAsia="Times New Roman" w:hAnsi="Helvetica" w:cs="Helvetica"/>
          <w:color w:val="333333"/>
          <w:sz w:val="20"/>
          <w:szCs w:val="20"/>
        </w:rPr>
        <w:t> *</w:t>
      </w:r>
    </w:p>
    <w:p w:rsidR="00CA6E74" w:rsidRPr="00CA6E74" w:rsidRDefault="00CA6E74" w:rsidP="00CA6E74">
      <w:pPr>
        <w:numPr>
          <w:ilvl w:val="1"/>
          <w:numId w:val="2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below is a summary for the mean and variance for population and sample</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grid.raster(</w:t>
      </w:r>
      <w:proofErr w:type="gramEnd"/>
      <w:r w:rsidRPr="00CA6E74">
        <w:rPr>
          <w:rFonts w:ascii="Consolas" w:eastAsia="Times New Roman" w:hAnsi="Consolas" w:cs="Consolas"/>
          <w:color w:val="333333"/>
          <w:sz w:val="20"/>
          <w:szCs w:val="20"/>
        </w:rPr>
        <w:t>readPNG(</w:t>
      </w:r>
      <w:r w:rsidRPr="00CA6E74">
        <w:rPr>
          <w:rFonts w:ascii="Consolas" w:eastAsia="Times New Roman" w:hAnsi="Consolas" w:cs="Consolas"/>
          <w:color w:val="183691"/>
          <w:sz w:val="20"/>
          <w:szCs w:val="20"/>
        </w:rPr>
        <w:t>"figures/8.png"</w:t>
      </w:r>
      <w:r w:rsidRPr="00CA6E74">
        <w:rPr>
          <w:rFonts w:ascii="Consolas" w:eastAsia="Times New Roman" w:hAnsi="Consolas" w:cs="Consolas"/>
          <w:color w:val="333333"/>
          <w:sz w:val="20"/>
          <w:szCs w:val="20"/>
        </w:rPr>
        <w:t>))</w:t>
      </w:r>
    </w:p>
    <w:p w:rsidR="00CA6E74" w:rsidRPr="00CA6E74" w:rsidRDefault="00CA6E74" w:rsidP="00CA6E74">
      <w:pPr>
        <w:numPr>
          <w:ilvl w:val="0"/>
          <w:numId w:val="29"/>
        </w:numPr>
        <w:spacing w:before="240" w:after="240"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distribution for mean of random samples</w:t>
      </w:r>
    </w:p>
    <w:p w:rsidR="00CA6E74" w:rsidRPr="00CA6E74" w:rsidRDefault="00CA6E74" w:rsidP="00CA6E74">
      <w:pPr>
        <w:numPr>
          <w:ilvl w:val="1"/>
          <w:numId w:val="2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lastRenderedPageBreak/>
        <w:t>expected value of the </w:t>
      </w:r>
      <w:r w:rsidRPr="00CA6E74">
        <w:rPr>
          <w:rFonts w:ascii="Helvetica" w:eastAsia="Times New Roman" w:hAnsi="Helvetica" w:cs="Helvetica"/>
          <w:b/>
          <w:bCs/>
          <w:color w:val="333333"/>
          <w:sz w:val="20"/>
          <w:szCs w:val="20"/>
        </w:rPr>
        <w:t>mean</w:t>
      </w:r>
      <w:r w:rsidRPr="00CA6E74">
        <w:rPr>
          <w:rFonts w:ascii="Helvetica" w:eastAsia="Times New Roman" w:hAnsi="Helvetica" w:cs="Helvetica"/>
          <w:color w:val="333333"/>
          <w:sz w:val="20"/>
          <w:szCs w:val="20"/>
        </w:rPr>
        <w:t> of distribution of means = expected value of the sample mean = population mean</w:t>
      </w:r>
    </w:p>
    <w:p w:rsidR="00CA6E74" w:rsidRPr="00CA6E74" w:rsidRDefault="00CA6E74" w:rsidP="00CA6E74">
      <w:pPr>
        <w:numPr>
          <w:ilvl w:val="2"/>
          <w:numId w:val="2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$E[\bar X]=\mu$</w:t>
      </w:r>
    </w:p>
    <w:p w:rsidR="00CA6E74" w:rsidRPr="00CA6E74" w:rsidRDefault="00CA6E74" w:rsidP="00CA6E74">
      <w:pPr>
        <w:numPr>
          <w:ilvl w:val="1"/>
          <w:numId w:val="2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expected value of the variance of distribution of means</w:t>
      </w:r>
    </w:p>
    <w:p w:rsidR="00CA6E74" w:rsidRPr="00CA6E74" w:rsidRDefault="00CA6E74" w:rsidP="00CA6E74">
      <w:pPr>
        <w:numPr>
          <w:ilvl w:val="2"/>
          <w:numId w:val="2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$Var(\bar X) = \sigma^2/n$</w:t>
      </w:r>
    </w:p>
    <w:p w:rsidR="00CA6E74" w:rsidRPr="00CA6E74" w:rsidRDefault="00CA6E74" w:rsidP="00CA6E74">
      <w:pPr>
        <w:numPr>
          <w:ilvl w:val="2"/>
          <w:numId w:val="2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as </w:t>
      </w:r>
      <w:r w:rsidRPr="00CA6E74">
        <w:rPr>
          <w:rFonts w:ascii="Helvetica" w:eastAsia="Times New Roman" w:hAnsi="Helvetica" w:cs="Helvetica"/>
          <w:b/>
          <w:bCs/>
          <w:color w:val="333333"/>
          <w:sz w:val="20"/>
          <w:szCs w:val="20"/>
        </w:rPr>
        <w:t>n</w:t>
      </w:r>
      <w:r w:rsidRPr="00CA6E74">
        <w:rPr>
          <w:rFonts w:ascii="Helvetica" w:eastAsia="Times New Roman" w:hAnsi="Helvetica" w:cs="Helvetica"/>
          <w:color w:val="333333"/>
          <w:sz w:val="20"/>
          <w:szCs w:val="20"/>
        </w:rPr>
        <w:t> becomes larger, the mean of random sample $\rightarrow$ more concentrated around the population mean $\rightarrow$ variance approaches 0</w:t>
      </w:r>
    </w:p>
    <w:p w:rsidR="00CA6E74" w:rsidRPr="00CA6E74" w:rsidRDefault="00CA6E74" w:rsidP="00CA6E74">
      <w:pPr>
        <w:numPr>
          <w:ilvl w:val="3"/>
          <w:numId w:val="2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this again confirms that sample mean estimates population mean</w:t>
      </w:r>
    </w:p>
    <w:p w:rsidR="00CA6E74" w:rsidRPr="00CA6E74" w:rsidRDefault="00CA6E74" w:rsidP="00CA6E74">
      <w:pPr>
        <w:numPr>
          <w:ilvl w:val="1"/>
          <w:numId w:val="2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t>**Note: normally we only have 1 sample mean (from collected sample) and can estimate the variance $\sigma^2$ $\rightarrow$ so we know a lot about the *</w:t>
      </w:r>
      <w:r w:rsidRPr="00CA6E74">
        <w:rPr>
          <w:rFonts w:ascii="Helvetica" w:eastAsia="Times New Roman" w:hAnsi="Helvetica" w:cs="Helvetica"/>
          <w:color w:val="333333"/>
          <w:sz w:val="20"/>
          <w:szCs w:val="20"/>
        </w:rPr>
        <w:t>distribution of the means** from the data observed *</w:t>
      </w:r>
    </w:p>
    <w:p w:rsidR="00CA6E74" w:rsidRPr="00CA6E74" w:rsidRDefault="00CA6E74" w:rsidP="00CA6E74">
      <w:pPr>
        <w:numPr>
          <w:ilvl w:val="0"/>
          <w:numId w:val="29"/>
        </w:numPr>
        <w:spacing w:before="240" w:after="240"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standard error (SE)</w:t>
      </w:r>
    </w:p>
    <w:p w:rsidR="00CA6E74" w:rsidRPr="00CA6E74" w:rsidRDefault="00CA6E74" w:rsidP="00CA6E74">
      <w:pPr>
        <w:numPr>
          <w:ilvl w:val="1"/>
          <w:numId w:val="2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the standard error of the mean is defined as $$SE_{mean} = \sigma/\sqrt{n}$$</w:t>
      </w:r>
    </w:p>
    <w:p w:rsidR="00CA6E74" w:rsidRPr="00CA6E74" w:rsidRDefault="00CA6E74" w:rsidP="00CA6E74">
      <w:pPr>
        <w:numPr>
          <w:ilvl w:val="1"/>
          <w:numId w:val="2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this quantity is effectively the standard deviation of the distribution of a statistic (i.e. mean)</w:t>
      </w:r>
    </w:p>
    <w:p w:rsidR="00CA6E74" w:rsidRPr="00CA6E74" w:rsidRDefault="00CA6E74" w:rsidP="00CA6E74">
      <w:pPr>
        <w:numPr>
          <w:ilvl w:val="1"/>
          <w:numId w:val="2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represents variability of means</w:t>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Entire Estimator-Estimation Relationship</w:t>
      </w:r>
    </w:p>
    <w:p w:rsidR="00CA6E74" w:rsidRPr="00CA6E74" w:rsidRDefault="00CA6E74" w:rsidP="00CA6E74">
      <w:pPr>
        <w:numPr>
          <w:ilvl w:val="0"/>
          <w:numId w:val="3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Start with a sample</w:t>
      </w:r>
    </w:p>
    <w:p w:rsidR="00CA6E74" w:rsidRPr="00CA6E74" w:rsidRDefault="00CA6E74" w:rsidP="00CA6E74">
      <w:pPr>
        <w:numPr>
          <w:ilvl w:val="0"/>
          <w:numId w:val="3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$S^2$ = sample variance</w:t>
      </w:r>
    </w:p>
    <w:p w:rsidR="00CA6E74" w:rsidRPr="00CA6E74" w:rsidRDefault="00CA6E74" w:rsidP="00CA6E74">
      <w:pPr>
        <w:numPr>
          <w:ilvl w:val="1"/>
          <w:numId w:val="3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estimates how variable the population is</w:t>
      </w:r>
    </w:p>
    <w:p w:rsidR="00CA6E74" w:rsidRPr="00CA6E74" w:rsidRDefault="00CA6E74" w:rsidP="00CA6E74">
      <w:pPr>
        <w:numPr>
          <w:ilvl w:val="1"/>
          <w:numId w:val="3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estimates population variance $\sigma^2$</w:t>
      </w:r>
    </w:p>
    <w:p w:rsidR="00CA6E74" w:rsidRPr="00CA6E74" w:rsidRDefault="00CA6E74" w:rsidP="00CA6E74">
      <w:pPr>
        <w:numPr>
          <w:ilvl w:val="1"/>
          <w:numId w:val="3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$S^2$ = a random variable and has its own distribution centered around $\sigma^2$</w:t>
      </w:r>
    </w:p>
    <w:p w:rsidR="00CA6E74" w:rsidRPr="00CA6E74" w:rsidRDefault="00CA6E74" w:rsidP="00CA6E74">
      <w:pPr>
        <w:numPr>
          <w:ilvl w:val="2"/>
          <w:numId w:val="3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more concentrated around $\sigma^2$ as $n$ increases</w:t>
      </w:r>
    </w:p>
    <w:p w:rsidR="00CA6E74" w:rsidRPr="00CA6E74" w:rsidRDefault="00CA6E74" w:rsidP="00CA6E74">
      <w:pPr>
        <w:numPr>
          <w:ilvl w:val="0"/>
          <w:numId w:val="3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$\bar X$ = sample mean</w:t>
      </w:r>
    </w:p>
    <w:p w:rsidR="00CA6E74" w:rsidRPr="00CA6E74" w:rsidRDefault="00CA6E74" w:rsidP="00CA6E74">
      <w:pPr>
        <w:numPr>
          <w:ilvl w:val="1"/>
          <w:numId w:val="3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estimates population mean $\mu$</w:t>
      </w:r>
    </w:p>
    <w:p w:rsidR="00CA6E74" w:rsidRPr="00CA6E74" w:rsidRDefault="00CA6E74" w:rsidP="00CA6E74">
      <w:pPr>
        <w:numPr>
          <w:ilvl w:val="1"/>
          <w:numId w:val="3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$\bar X$ = a random variable and has its own distribution centered around $\mu$</w:t>
      </w:r>
    </w:p>
    <w:p w:rsidR="00CA6E74" w:rsidRPr="00CA6E74" w:rsidRDefault="00CA6E74" w:rsidP="00CA6E74">
      <w:pPr>
        <w:numPr>
          <w:ilvl w:val="2"/>
          <w:numId w:val="3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more concentrated around $\mu$ as $n$ increases</w:t>
      </w:r>
    </w:p>
    <w:p w:rsidR="00CA6E74" w:rsidRPr="00CA6E74" w:rsidRDefault="00CA6E74" w:rsidP="00CA6E74">
      <w:pPr>
        <w:numPr>
          <w:ilvl w:val="2"/>
          <w:numId w:val="3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variance of distribution of $\bar X = \sigma^2/n$</w:t>
      </w:r>
    </w:p>
    <w:p w:rsidR="00CA6E74" w:rsidRPr="00CA6E74" w:rsidRDefault="00CA6E74" w:rsidP="00CA6E74">
      <w:pPr>
        <w:numPr>
          <w:ilvl w:val="2"/>
          <w:numId w:val="3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estimate of variance = $S^2/n$</w:t>
      </w:r>
    </w:p>
    <w:p w:rsidR="00CA6E74" w:rsidRPr="00CA6E74" w:rsidRDefault="00CA6E74" w:rsidP="00CA6E74">
      <w:pPr>
        <w:numPr>
          <w:ilvl w:val="2"/>
          <w:numId w:val="3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estimate of standard error = $S/\sqrt{n}$ $\rightarrow$ "sample standard error of the mean"</w:t>
      </w:r>
    </w:p>
    <w:p w:rsidR="00CA6E74" w:rsidRPr="00CA6E74" w:rsidRDefault="00CA6E74" w:rsidP="00CA6E74">
      <w:pPr>
        <w:numPr>
          <w:ilvl w:val="3"/>
          <w:numId w:val="3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lastRenderedPageBreak/>
        <w:t>estimates how variable sample means ($n$ size) from the population are</w:t>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Example - Standard Normal</w:t>
      </w:r>
    </w:p>
    <w:p w:rsidR="00CA6E74" w:rsidRPr="00CA6E74" w:rsidRDefault="00CA6E74" w:rsidP="00CA6E74">
      <w:pPr>
        <w:numPr>
          <w:ilvl w:val="0"/>
          <w:numId w:val="3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variance = 1</w:t>
      </w:r>
    </w:p>
    <w:p w:rsidR="00CA6E74" w:rsidRPr="00CA6E74" w:rsidRDefault="00CA6E74" w:rsidP="00CA6E74">
      <w:pPr>
        <w:numPr>
          <w:ilvl w:val="0"/>
          <w:numId w:val="3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means of </w:t>
      </w:r>
      <w:r w:rsidRPr="00CA6E74">
        <w:rPr>
          <w:rFonts w:ascii="Helvetica" w:eastAsia="Times New Roman" w:hAnsi="Helvetica" w:cs="Helvetica"/>
          <w:b/>
          <w:bCs/>
          <w:color w:val="333333"/>
          <w:sz w:val="20"/>
          <w:szCs w:val="20"/>
        </w:rPr>
        <w:t>n</w:t>
      </w:r>
      <w:r w:rsidRPr="00CA6E74">
        <w:rPr>
          <w:rFonts w:ascii="Helvetica" w:eastAsia="Times New Roman" w:hAnsi="Helvetica" w:cs="Helvetica"/>
          <w:color w:val="333333"/>
          <w:sz w:val="20"/>
          <w:szCs w:val="20"/>
        </w:rPr>
        <w:t> standard normals (sample) have standard deviation = $1/\sqrt{n}$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specify number of simulations with 10 as number of observations per sample</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nosim</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1000</w:t>
      </w:r>
      <w:r w:rsidRPr="00CA6E74">
        <w:rPr>
          <w:rFonts w:ascii="Consolas" w:eastAsia="Times New Roman" w:hAnsi="Consolas" w:cs="Consolas"/>
          <w:color w:val="333333"/>
          <w:sz w:val="20"/>
          <w:szCs w:val="20"/>
        </w:rPr>
        <w:t xml:space="preserve">; n </w:t>
      </w:r>
      <w:r w:rsidRPr="00CA6E74">
        <w:rPr>
          <w:rFonts w:ascii="Consolas" w:eastAsia="Times New Roman" w:hAnsi="Consolas" w:cs="Consolas"/>
          <w:color w:val="A71D5D"/>
          <w:sz w:val="20"/>
          <w:szCs w:val="20"/>
        </w:rPr>
        <w:t>&lt;-</w:t>
      </w:r>
      <w:r w:rsidRPr="00CA6E74">
        <w:rPr>
          <w:rFonts w:ascii="Consolas" w:eastAsia="Times New Roman" w:hAnsi="Consolas" w:cs="Consolas"/>
          <w:color w:val="0086B3"/>
          <w:sz w:val="20"/>
          <w:szCs w:val="20"/>
        </w:rPr>
        <w:t>10</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estimated standard deviation of mean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sd(</w:t>
      </w:r>
      <w:proofErr w:type="gramEnd"/>
      <w:r w:rsidRPr="00CA6E74">
        <w:rPr>
          <w:rFonts w:ascii="Consolas" w:eastAsia="Times New Roman" w:hAnsi="Consolas" w:cs="Consolas"/>
          <w:color w:val="333333"/>
          <w:sz w:val="20"/>
          <w:szCs w:val="20"/>
        </w:rPr>
        <w:t>apply(</w:t>
      </w:r>
      <w:r w:rsidRPr="00CA6E74">
        <w:rPr>
          <w:rFonts w:ascii="Consolas" w:eastAsia="Times New Roman" w:hAnsi="Consolas" w:cs="Consolas"/>
          <w:color w:val="A71D5D"/>
          <w:sz w:val="20"/>
          <w:szCs w:val="20"/>
        </w:rPr>
        <w:t>matrix</w:t>
      </w:r>
      <w:r w:rsidRPr="00CA6E74">
        <w:rPr>
          <w:rFonts w:ascii="Consolas" w:eastAsia="Times New Roman" w:hAnsi="Consolas" w:cs="Consolas"/>
          <w:color w:val="333333"/>
          <w:sz w:val="20"/>
          <w:szCs w:val="20"/>
        </w:rPr>
        <w:t xml:space="preserve">(rnorm(nosim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n), nosim),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mean))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actual</w:t>
      </w:r>
      <w:proofErr w:type="gramEnd"/>
      <w:r w:rsidRPr="00CA6E74">
        <w:rPr>
          <w:rFonts w:ascii="Consolas" w:eastAsia="Times New Roman" w:hAnsi="Consolas" w:cs="Consolas"/>
          <w:color w:val="969896"/>
          <w:sz w:val="20"/>
          <w:szCs w:val="20"/>
        </w:rPr>
        <w:t xml:space="preserve"> standard deviation of mean of standard normals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sqrt(</w:t>
      </w:r>
      <w:proofErr w:type="gramEnd"/>
      <w:r w:rsidRPr="00CA6E74">
        <w:rPr>
          <w:rFonts w:ascii="Consolas" w:eastAsia="Times New Roman" w:hAnsi="Consolas" w:cs="Consolas"/>
          <w:color w:val="333333"/>
          <w:sz w:val="20"/>
          <w:szCs w:val="20"/>
        </w:rPr>
        <w:t>n)</w:t>
      </w:r>
    </w:p>
    <w:p w:rsidR="00CA6E74" w:rsidRPr="00CA6E74" w:rsidRDefault="00CA6E74" w:rsidP="00CA6E74">
      <w:pPr>
        <w:numPr>
          <w:ilvl w:val="0"/>
          <w:numId w:val="32"/>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rnorm()</w:t>
      </w:r>
      <w:r w:rsidRPr="00CA6E74">
        <w:rPr>
          <w:rFonts w:ascii="Helvetica" w:eastAsia="Times New Roman" w:hAnsi="Helvetica" w:cs="Helvetica"/>
          <w:color w:val="333333"/>
          <w:sz w:val="20"/>
          <w:szCs w:val="20"/>
        </w:rPr>
        <w:t> = generate samples from the standard normal</w:t>
      </w:r>
    </w:p>
    <w:p w:rsidR="00CA6E74" w:rsidRPr="00CA6E74" w:rsidRDefault="00CA6E74" w:rsidP="00CA6E74">
      <w:pPr>
        <w:numPr>
          <w:ilvl w:val="0"/>
          <w:numId w:val="32"/>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matrix()</w:t>
      </w:r>
      <w:r w:rsidRPr="00CA6E74">
        <w:rPr>
          <w:rFonts w:ascii="Helvetica" w:eastAsia="Times New Roman" w:hAnsi="Helvetica" w:cs="Helvetica"/>
          <w:color w:val="333333"/>
          <w:sz w:val="20"/>
          <w:szCs w:val="20"/>
        </w:rPr>
        <w:t> = puts all samples into a nosim by $n$ matrix, so that each row represents a simulation with </w:t>
      </w:r>
      <w:r w:rsidRPr="00CA6E74">
        <w:rPr>
          <w:rFonts w:ascii="Consolas" w:eastAsia="Times New Roman" w:hAnsi="Consolas" w:cs="Consolas"/>
          <w:color w:val="333333"/>
          <w:sz w:val="20"/>
          <w:szCs w:val="20"/>
        </w:rPr>
        <w:t>nosim</w:t>
      </w:r>
      <w:r w:rsidRPr="00CA6E74">
        <w:rPr>
          <w:rFonts w:ascii="Helvetica" w:eastAsia="Times New Roman" w:hAnsi="Helvetica" w:cs="Helvetica"/>
          <w:color w:val="333333"/>
          <w:sz w:val="20"/>
          <w:szCs w:val="20"/>
        </w:rPr>
        <w:t>observations</w:t>
      </w:r>
    </w:p>
    <w:p w:rsidR="00CA6E74" w:rsidRPr="00CA6E74" w:rsidRDefault="00CA6E74" w:rsidP="00CA6E74">
      <w:pPr>
        <w:numPr>
          <w:ilvl w:val="0"/>
          <w:numId w:val="32"/>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apply()</w:t>
      </w:r>
      <w:r w:rsidRPr="00CA6E74">
        <w:rPr>
          <w:rFonts w:ascii="Helvetica" w:eastAsia="Times New Roman" w:hAnsi="Helvetica" w:cs="Helvetica"/>
          <w:color w:val="333333"/>
          <w:sz w:val="20"/>
          <w:szCs w:val="20"/>
        </w:rPr>
        <w:t> = calculates the mean of the $n$ samples</w:t>
      </w:r>
    </w:p>
    <w:p w:rsidR="00CA6E74" w:rsidRPr="00CA6E74" w:rsidRDefault="00CA6E74" w:rsidP="00CA6E74">
      <w:pPr>
        <w:numPr>
          <w:ilvl w:val="0"/>
          <w:numId w:val="32"/>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sd()</w:t>
      </w:r>
      <w:r w:rsidRPr="00CA6E74">
        <w:rPr>
          <w:rFonts w:ascii="Helvetica" w:eastAsia="Times New Roman" w:hAnsi="Helvetica" w:cs="Helvetica"/>
          <w:color w:val="333333"/>
          <w:sz w:val="20"/>
          <w:szCs w:val="20"/>
        </w:rPr>
        <w:t> = returns standard deviation</w:t>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Example - Standard Uniform</w:t>
      </w:r>
    </w:p>
    <w:p w:rsidR="00CA6E74" w:rsidRPr="00CA6E74" w:rsidRDefault="00CA6E74" w:rsidP="00CA6E74">
      <w:pPr>
        <w:numPr>
          <w:ilvl w:val="0"/>
          <w:numId w:val="3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standard uniform $\rightarrow$ triangle straight line distribution $\rightarrow$ mean = 1/2 and variance = 1/12</w:t>
      </w:r>
    </w:p>
    <w:p w:rsidR="00CA6E74" w:rsidRPr="00CA6E74" w:rsidRDefault="00CA6E74" w:rsidP="00CA6E74">
      <w:pPr>
        <w:numPr>
          <w:ilvl w:val="0"/>
          <w:numId w:val="3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means of random samples of $n$ uniforms have have standard deviation of $1/\sqrt{12 \times 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estimated standard deviation of the sample means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sd(</w:t>
      </w:r>
      <w:proofErr w:type="gramEnd"/>
      <w:r w:rsidRPr="00CA6E74">
        <w:rPr>
          <w:rFonts w:ascii="Consolas" w:eastAsia="Times New Roman" w:hAnsi="Consolas" w:cs="Consolas"/>
          <w:color w:val="333333"/>
          <w:sz w:val="20"/>
          <w:szCs w:val="20"/>
        </w:rPr>
        <w:t>apply(</w:t>
      </w:r>
      <w:r w:rsidRPr="00CA6E74">
        <w:rPr>
          <w:rFonts w:ascii="Consolas" w:eastAsia="Times New Roman" w:hAnsi="Consolas" w:cs="Consolas"/>
          <w:color w:val="A71D5D"/>
          <w:sz w:val="20"/>
          <w:szCs w:val="20"/>
        </w:rPr>
        <w:t>matrix</w:t>
      </w:r>
      <w:r w:rsidRPr="00CA6E74">
        <w:rPr>
          <w:rFonts w:ascii="Consolas" w:eastAsia="Times New Roman" w:hAnsi="Consolas" w:cs="Consolas"/>
          <w:color w:val="333333"/>
          <w:sz w:val="20"/>
          <w:szCs w:val="20"/>
        </w:rPr>
        <w:t xml:space="preserve">(runif(nosim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n), nosim),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mean))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actual</w:t>
      </w:r>
      <w:proofErr w:type="gramEnd"/>
      <w:r w:rsidRPr="00CA6E74">
        <w:rPr>
          <w:rFonts w:ascii="Consolas" w:eastAsia="Times New Roman" w:hAnsi="Consolas" w:cs="Consolas"/>
          <w:color w:val="969896"/>
          <w:sz w:val="20"/>
          <w:szCs w:val="20"/>
        </w:rPr>
        <w:t xml:space="preserve"> standard deviation of the means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r w:rsidRPr="00CA6E74">
        <w:rPr>
          <w:rFonts w:ascii="Consolas" w:eastAsia="Times New Roman" w:hAnsi="Consolas" w:cs="Consolas"/>
          <w:color w:val="0086B3"/>
          <w:sz w:val="20"/>
          <w:szCs w:val="20"/>
        </w:rPr>
        <w:t>1</w:t>
      </w:r>
      <w:r w:rsidRPr="00CA6E74">
        <w:rPr>
          <w:rFonts w:ascii="Consolas" w:eastAsia="Times New Roman" w:hAnsi="Consolas" w:cs="Consolas"/>
          <w:color w:val="A71D5D"/>
          <w:sz w:val="20"/>
          <w:szCs w:val="20"/>
        </w:rPr>
        <w:t>/</w:t>
      </w:r>
      <w:proofErr w:type="gramStart"/>
      <w:r w:rsidRPr="00CA6E74">
        <w:rPr>
          <w:rFonts w:ascii="Consolas" w:eastAsia="Times New Roman" w:hAnsi="Consolas" w:cs="Consolas"/>
          <w:color w:val="333333"/>
          <w:sz w:val="20"/>
          <w:szCs w:val="20"/>
        </w:rPr>
        <w:t>sqrt(</w:t>
      </w:r>
      <w:proofErr w:type="gramEnd"/>
      <w:r w:rsidRPr="00CA6E74">
        <w:rPr>
          <w:rFonts w:ascii="Consolas" w:eastAsia="Times New Roman" w:hAnsi="Consolas" w:cs="Consolas"/>
          <w:color w:val="0086B3"/>
          <w:sz w:val="20"/>
          <w:szCs w:val="20"/>
        </w:rPr>
        <w:t>12</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n)</w:t>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Example - Poisson</w:t>
      </w:r>
    </w:p>
    <w:p w:rsidR="00CA6E74" w:rsidRPr="00CA6E74" w:rsidRDefault="00CA6E74" w:rsidP="00CA6E74">
      <w:pPr>
        <w:numPr>
          <w:ilvl w:val="0"/>
          <w:numId w:val="3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$Poisson(x^2)$ have variance of $x^2$</w:t>
      </w:r>
    </w:p>
    <w:p w:rsidR="00CA6E74" w:rsidRPr="00CA6E74" w:rsidRDefault="00CA6E74" w:rsidP="00CA6E74">
      <w:pPr>
        <w:numPr>
          <w:ilvl w:val="0"/>
          <w:numId w:val="3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means of random samples of $n~ Poisson(4)$ have standard deviation of $2/\sqrt{n}$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estimated standard deviation of the sample means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sd(</w:t>
      </w:r>
      <w:proofErr w:type="gramEnd"/>
      <w:r w:rsidRPr="00CA6E74">
        <w:rPr>
          <w:rFonts w:ascii="Consolas" w:eastAsia="Times New Roman" w:hAnsi="Consolas" w:cs="Consolas"/>
          <w:color w:val="333333"/>
          <w:sz w:val="20"/>
          <w:szCs w:val="20"/>
        </w:rPr>
        <w:t>apply(</w:t>
      </w:r>
      <w:r w:rsidRPr="00CA6E74">
        <w:rPr>
          <w:rFonts w:ascii="Consolas" w:eastAsia="Times New Roman" w:hAnsi="Consolas" w:cs="Consolas"/>
          <w:color w:val="A71D5D"/>
          <w:sz w:val="20"/>
          <w:szCs w:val="20"/>
        </w:rPr>
        <w:t>matrix</w:t>
      </w:r>
      <w:r w:rsidRPr="00CA6E74">
        <w:rPr>
          <w:rFonts w:ascii="Consolas" w:eastAsia="Times New Roman" w:hAnsi="Consolas" w:cs="Consolas"/>
          <w:color w:val="333333"/>
          <w:sz w:val="20"/>
          <w:szCs w:val="20"/>
        </w:rPr>
        <w:t xml:space="preserve">(rpois(nosim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n, </w:t>
      </w:r>
      <w:r w:rsidRPr="00CA6E74">
        <w:rPr>
          <w:rFonts w:ascii="Consolas" w:eastAsia="Times New Roman" w:hAnsi="Consolas" w:cs="Consolas"/>
          <w:color w:val="ED6A43"/>
          <w:sz w:val="20"/>
          <w:szCs w:val="20"/>
        </w:rPr>
        <w:t>lambda</w:t>
      </w:r>
      <w:r w:rsidRPr="00CA6E74">
        <w:rPr>
          <w:rFonts w:ascii="Consolas" w:eastAsia="Times New Roman" w:hAnsi="Consolas" w:cs="Consolas"/>
          <w:color w:val="A71D5D"/>
          <w:sz w:val="20"/>
          <w:szCs w:val="20"/>
        </w:rPr>
        <w:t>=</w:t>
      </w:r>
      <w:r w:rsidRPr="00CA6E74">
        <w:rPr>
          <w:rFonts w:ascii="Consolas" w:eastAsia="Times New Roman" w:hAnsi="Consolas" w:cs="Consolas"/>
          <w:color w:val="0086B3"/>
          <w:sz w:val="20"/>
          <w:szCs w:val="20"/>
        </w:rPr>
        <w:t>4</w:t>
      </w:r>
      <w:r w:rsidRPr="00CA6E74">
        <w:rPr>
          <w:rFonts w:ascii="Consolas" w:eastAsia="Times New Roman" w:hAnsi="Consolas" w:cs="Consolas"/>
          <w:color w:val="333333"/>
          <w:sz w:val="20"/>
          <w:szCs w:val="20"/>
        </w:rPr>
        <w:t xml:space="preserve">), nosim),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mean))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actual</w:t>
      </w:r>
      <w:proofErr w:type="gramEnd"/>
      <w:r w:rsidRPr="00CA6E74">
        <w:rPr>
          <w:rFonts w:ascii="Consolas" w:eastAsia="Times New Roman" w:hAnsi="Consolas" w:cs="Consolas"/>
          <w:color w:val="969896"/>
          <w:sz w:val="20"/>
          <w:szCs w:val="20"/>
        </w:rPr>
        <w:t xml:space="preserve"> standard deviation of the means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r w:rsidRPr="00CA6E74">
        <w:rPr>
          <w:rFonts w:ascii="Consolas" w:eastAsia="Times New Roman" w:hAnsi="Consolas" w:cs="Consolas"/>
          <w:color w:val="0086B3"/>
          <w:sz w:val="20"/>
          <w:szCs w:val="20"/>
        </w:rPr>
        <w:t>2</w:t>
      </w:r>
      <w:r w:rsidRPr="00CA6E74">
        <w:rPr>
          <w:rFonts w:ascii="Consolas" w:eastAsia="Times New Roman" w:hAnsi="Consolas" w:cs="Consolas"/>
          <w:color w:val="A71D5D"/>
          <w:sz w:val="20"/>
          <w:szCs w:val="20"/>
        </w:rPr>
        <w:t>/</w:t>
      </w:r>
      <w:proofErr w:type="gramStart"/>
      <w:r w:rsidRPr="00CA6E74">
        <w:rPr>
          <w:rFonts w:ascii="Consolas" w:eastAsia="Times New Roman" w:hAnsi="Consolas" w:cs="Consolas"/>
          <w:color w:val="333333"/>
          <w:sz w:val="20"/>
          <w:szCs w:val="20"/>
        </w:rPr>
        <w:t>sqrt(</w:t>
      </w:r>
      <w:proofErr w:type="gramEnd"/>
      <w:r w:rsidRPr="00CA6E74">
        <w:rPr>
          <w:rFonts w:ascii="Consolas" w:eastAsia="Times New Roman" w:hAnsi="Consolas" w:cs="Consolas"/>
          <w:color w:val="333333"/>
          <w:sz w:val="20"/>
          <w:szCs w:val="20"/>
        </w:rPr>
        <w:t>n)</w:t>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Example - Bernoulli</w:t>
      </w:r>
    </w:p>
    <w:p w:rsidR="00CA6E74" w:rsidRPr="00CA6E74" w:rsidRDefault="00CA6E74" w:rsidP="00CA6E74">
      <w:pPr>
        <w:numPr>
          <w:ilvl w:val="0"/>
          <w:numId w:val="3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for $p = 0.5$, the Bernoulli distribution has variance of 0.25</w:t>
      </w:r>
    </w:p>
    <w:p w:rsidR="00CA6E74" w:rsidRPr="00CA6E74" w:rsidRDefault="00CA6E74" w:rsidP="00CA6E74">
      <w:pPr>
        <w:numPr>
          <w:ilvl w:val="0"/>
          <w:numId w:val="3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lastRenderedPageBreak/>
        <w:t>means of random samples of $n$ coin flips have standard deviations of $1 / (2 \sqrt{n})$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estimated standard deviation of the sample means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sd(</w:t>
      </w:r>
      <w:proofErr w:type="gramEnd"/>
      <w:r w:rsidRPr="00CA6E74">
        <w:rPr>
          <w:rFonts w:ascii="Consolas" w:eastAsia="Times New Roman" w:hAnsi="Consolas" w:cs="Consolas"/>
          <w:color w:val="333333"/>
          <w:sz w:val="20"/>
          <w:szCs w:val="20"/>
        </w:rPr>
        <w:t>apply(</w:t>
      </w:r>
      <w:r w:rsidRPr="00CA6E74">
        <w:rPr>
          <w:rFonts w:ascii="Consolas" w:eastAsia="Times New Roman" w:hAnsi="Consolas" w:cs="Consolas"/>
          <w:color w:val="A71D5D"/>
          <w:sz w:val="20"/>
          <w:szCs w:val="20"/>
        </w:rPr>
        <w:t>matrix</w:t>
      </w:r>
      <w:r w:rsidRPr="00CA6E74">
        <w:rPr>
          <w:rFonts w:ascii="Consolas" w:eastAsia="Times New Roman" w:hAnsi="Consolas" w:cs="Consolas"/>
          <w:color w:val="333333"/>
          <w:sz w:val="20"/>
          <w:szCs w:val="20"/>
        </w:rPr>
        <w:t>(sample(</w:t>
      </w:r>
      <w:r w:rsidRPr="00CA6E74">
        <w:rPr>
          <w:rFonts w:ascii="Consolas" w:eastAsia="Times New Roman" w:hAnsi="Consolas" w:cs="Consolas"/>
          <w:color w:val="0086B3"/>
          <w:sz w:val="20"/>
          <w:szCs w:val="20"/>
        </w:rPr>
        <w:t>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nosim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n, </w:t>
      </w:r>
      <w:r w:rsidRPr="00CA6E74">
        <w:rPr>
          <w:rFonts w:ascii="Consolas" w:eastAsia="Times New Roman" w:hAnsi="Consolas" w:cs="Consolas"/>
          <w:color w:val="ED6A43"/>
          <w:sz w:val="20"/>
          <w:szCs w:val="20"/>
        </w:rPr>
        <w:t>replace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TRUE</w:t>
      </w:r>
      <w:r w:rsidRPr="00CA6E74">
        <w:rPr>
          <w:rFonts w:ascii="Consolas" w:eastAsia="Times New Roman" w:hAnsi="Consolas" w:cs="Consolas"/>
          <w:color w:val="333333"/>
          <w:sz w:val="20"/>
          <w:szCs w:val="20"/>
        </w:rPr>
        <w:t xml:space="preserve">), nosim),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mean))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actual</w:t>
      </w:r>
      <w:proofErr w:type="gramEnd"/>
      <w:r w:rsidRPr="00CA6E74">
        <w:rPr>
          <w:rFonts w:ascii="Consolas" w:eastAsia="Times New Roman" w:hAnsi="Consolas" w:cs="Consolas"/>
          <w:color w:val="969896"/>
          <w:sz w:val="20"/>
          <w:szCs w:val="20"/>
        </w:rPr>
        <w:t xml:space="preserve"> standard deviation of the means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r w:rsidRPr="00CA6E74">
        <w:rPr>
          <w:rFonts w:ascii="Consolas" w:eastAsia="Times New Roman" w:hAnsi="Consolas" w:cs="Consolas"/>
          <w:color w:val="0086B3"/>
          <w:sz w:val="20"/>
          <w:szCs w:val="20"/>
        </w:rPr>
        <w:t>1</w:t>
      </w:r>
      <w:proofErr w:type="gramStart"/>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w:t>
      </w:r>
      <w:proofErr w:type="gramEnd"/>
      <w:r w:rsidRPr="00CA6E74">
        <w:rPr>
          <w:rFonts w:ascii="Consolas" w:eastAsia="Times New Roman" w:hAnsi="Consolas" w:cs="Consolas"/>
          <w:color w:val="0086B3"/>
          <w:sz w:val="20"/>
          <w:szCs w:val="20"/>
        </w:rPr>
        <w:t>2</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sqrt(n))</w:t>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Example - Father/Son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load</w:t>
      </w:r>
      <w:proofErr w:type="gramEnd"/>
      <w:r w:rsidRPr="00CA6E74">
        <w:rPr>
          <w:rFonts w:ascii="Consolas" w:eastAsia="Times New Roman" w:hAnsi="Consolas" w:cs="Consolas"/>
          <w:color w:val="969896"/>
          <w:sz w:val="20"/>
          <w:szCs w:val="20"/>
        </w:rPr>
        <w:t xml:space="preserve"> data</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library(</w:t>
      </w:r>
      <w:proofErr w:type="gramEnd"/>
      <w:r w:rsidRPr="00CA6E74">
        <w:rPr>
          <w:rFonts w:ascii="Consolas" w:eastAsia="Times New Roman" w:hAnsi="Consolas" w:cs="Consolas"/>
          <w:color w:val="333333"/>
          <w:sz w:val="20"/>
          <w:szCs w:val="20"/>
        </w:rPr>
        <w:t>UsingR); data(father.son);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define son height as the x variable</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x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father.son</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sheight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n</w:t>
      </w:r>
      <w:proofErr w:type="gramEnd"/>
      <w:r w:rsidRPr="00CA6E74">
        <w:rPr>
          <w:rFonts w:ascii="Consolas" w:eastAsia="Times New Roman" w:hAnsi="Consolas" w:cs="Consolas"/>
          <w:color w:val="969896"/>
          <w:sz w:val="20"/>
          <w:szCs w:val="20"/>
        </w:rPr>
        <w:t xml:space="preserve"> is the length</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n</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length(x)</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plot</w:t>
      </w:r>
      <w:proofErr w:type="gramEnd"/>
      <w:r w:rsidRPr="00CA6E74">
        <w:rPr>
          <w:rFonts w:ascii="Consolas" w:eastAsia="Times New Roman" w:hAnsi="Consolas" w:cs="Consolas"/>
          <w:color w:val="969896"/>
          <w:sz w:val="20"/>
          <w:szCs w:val="20"/>
        </w:rPr>
        <w:t xml:space="preserve"> histogram for son's heights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g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ggplot(</w:t>
      </w:r>
      <w:proofErr w:type="gramEnd"/>
      <w:r w:rsidRPr="00CA6E74">
        <w:rPr>
          <w:rFonts w:ascii="Consolas" w:eastAsia="Times New Roman" w:hAnsi="Consolas" w:cs="Consolas"/>
          <w:color w:val="ED6A43"/>
          <w:sz w:val="20"/>
          <w:szCs w:val="20"/>
        </w:rPr>
        <w:t>data</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father.son, aes(</w:t>
      </w:r>
      <w:r w:rsidRPr="00CA6E74">
        <w:rPr>
          <w:rFonts w:ascii="Consolas" w:eastAsia="Times New Roman" w:hAnsi="Consolas" w:cs="Consolas"/>
          <w:color w:val="ED6A43"/>
          <w:sz w:val="20"/>
          <w:szCs w:val="20"/>
        </w:rPr>
        <w:t>x</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sheight))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g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g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w:t>
      </w:r>
      <w:proofErr w:type="gramStart"/>
      <w:r w:rsidRPr="00CA6E74">
        <w:rPr>
          <w:rFonts w:ascii="Consolas" w:eastAsia="Times New Roman" w:hAnsi="Consolas" w:cs="Consolas"/>
          <w:color w:val="333333"/>
          <w:sz w:val="20"/>
          <w:szCs w:val="20"/>
        </w:rPr>
        <w:t>histogram(</w:t>
      </w:r>
      <w:proofErr w:type="gramEnd"/>
      <w:r w:rsidRPr="00CA6E74">
        <w:rPr>
          <w:rFonts w:ascii="Consolas" w:eastAsia="Times New Roman" w:hAnsi="Consolas" w:cs="Consolas"/>
          <w:color w:val="333333"/>
          <w:sz w:val="20"/>
          <w:szCs w:val="20"/>
        </w:rPr>
        <w:t>aes(</w:t>
      </w:r>
      <w:r w:rsidRPr="00CA6E74">
        <w:rPr>
          <w:rFonts w:ascii="Consolas" w:eastAsia="Times New Roman" w:hAnsi="Consolas" w:cs="Consolas"/>
          <w:color w:val="ED6A43"/>
          <w:sz w:val="20"/>
          <w:szCs w:val="20"/>
        </w:rPr>
        <w:t>y</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..density</w:t>
      </w:r>
      <w:proofErr w:type="gramStart"/>
      <w:r w:rsidRPr="00CA6E74">
        <w:rPr>
          <w:rFonts w:ascii="Consolas" w:eastAsia="Times New Roman" w:hAnsi="Consolas" w:cs="Consolas"/>
          <w:color w:val="333333"/>
          <w:sz w:val="20"/>
          <w:szCs w:val="20"/>
        </w:rPr>
        <w:t>..)</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fill</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183691"/>
          <w:sz w:val="20"/>
          <w:szCs w:val="20"/>
        </w:rPr>
        <w:t>"lightblue"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binwidth</w:t>
      </w:r>
      <w:r w:rsidRPr="00CA6E74">
        <w:rPr>
          <w:rFonts w:ascii="Consolas" w:eastAsia="Times New Roman" w:hAnsi="Consolas" w:cs="Consolas"/>
          <w:color w:val="A71D5D"/>
          <w:sz w:val="20"/>
          <w:szCs w:val="20"/>
        </w:rPr>
        <w:t>=</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colour</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183691"/>
          <w:sz w:val="20"/>
          <w:szCs w:val="20"/>
        </w:rPr>
        <w:t>"black"</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g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g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w:t>
      </w:r>
      <w:proofErr w:type="gramStart"/>
      <w:r w:rsidRPr="00CA6E74">
        <w:rPr>
          <w:rFonts w:ascii="Consolas" w:eastAsia="Times New Roman" w:hAnsi="Consolas" w:cs="Consolas"/>
          <w:color w:val="333333"/>
          <w:sz w:val="20"/>
          <w:szCs w:val="20"/>
        </w:rPr>
        <w:t>density(</w:t>
      </w:r>
      <w:proofErr w:type="gramEnd"/>
      <w:r w:rsidRPr="00CA6E74">
        <w:rPr>
          <w:rFonts w:ascii="Consolas" w:eastAsia="Times New Roman" w:hAnsi="Consolas" w:cs="Consolas"/>
          <w:color w:val="ED6A43"/>
          <w:sz w:val="20"/>
          <w:szCs w:val="20"/>
        </w:rPr>
        <w:t>size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colour</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183691"/>
          <w:sz w:val="20"/>
          <w:szCs w:val="20"/>
        </w:rPr>
        <w:t>"black"</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g</w:t>
      </w:r>
      <w:proofErr w:type="gramEnd"/>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we</w:t>
      </w:r>
      <w:proofErr w:type="gramEnd"/>
      <w:r w:rsidRPr="00CA6E74">
        <w:rPr>
          <w:rFonts w:ascii="Consolas" w:eastAsia="Times New Roman" w:hAnsi="Consolas" w:cs="Consolas"/>
          <w:color w:val="969896"/>
          <w:sz w:val="20"/>
          <w:szCs w:val="20"/>
        </w:rPr>
        <w:t xml:space="preserve"> calculate the parameters for variance of distribution and sample mean,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round(</w:t>
      </w:r>
      <w:proofErr w:type="gramEnd"/>
      <w:r w:rsidRPr="00CA6E74">
        <w:rPr>
          <w:rFonts w:ascii="Consolas" w:eastAsia="Times New Roman" w:hAnsi="Consolas" w:cs="Consolas"/>
          <w:color w:val="333333"/>
          <w:sz w:val="20"/>
          <w:szCs w:val="20"/>
        </w:rPr>
        <w:t>c(</w:t>
      </w:r>
      <w:r w:rsidRPr="00CA6E74">
        <w:rPr>
          <w:rFonts w:ascii="Consolas" w:eastAsia="Times New Roman" w:hAnsi="Consolas" w:cs="Consolas"/>
          <w:color w:val="ED6A43"/>
          <w:sz w:val="20"/>
          <w:szCs w:val="20"/>
        </w:rPr>
        <w:t>sampleVar</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var(x),</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ED6A43"/>
          <w:sz w:val="20"/>
          <w:szCs w:val="20"/>
        </w:rPr>
        <w:t>sampleMeanVar</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var(x)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as</w:t>
      </w:r>
      <w:proofErr w:type="gramEnd"/>
      <w:r w:rsidRPr="00CA6E74">
        <w:rPr>
          <w:rFonts w:ascii="Consolas" w:eastAsia="Times New Roman" w:hAnsi="Consolas" w:cs="Consolas"/>
          <w:color w:val="969896"/>
          <w:sz w:val="20"/>
          <w:szCs w:val="20"/>
        </w:rPr>
        <w:t xml:space="preserve"> well as standard deviation of distribution and sample mean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ED6A43"/>
          <w:sz w:val="20"/>
          <w:szCs w:val="20"/>
        </w:rPr>
        <w:t>sampleSd</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sd(x),</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ED6A43"/>
          <w:sz w:val="20"/>
          <w:szCs w:val="20"/>
        </w:rPr>
        <w:t>sampleMeanSd</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sd(x)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sqrt(n)),</w:t>
      </w:r>
      <w:r w:rsidRPr="00CA6E74">
        <w:rPr>
          <w:rFonts w:ascii="Consolas" w:eastAsia="Times New Roman" w:hAnsi="Consolas" w:cs="Consolas"/>
          <w:color w:val="0086B3"/>
          <w:sz w:val="20"/>
          <w:szCs w:val="20"/>
        </w:rPr>
        <w:t>2</w:t>
      </w:r>
      <w:r w:rsidRPr="00CA6E74">
        <w:rPr>
          <w:rFonts w:ascii="Consolas" w:eastAsia="Times New Roman" w:hAnsi="Consolas" w:cs="Consolas"/>
          <w:color w:val="333333"/>
          <w:sz w:val="20"/>
          <w:szCs w:val="20"/>
        </w:rPr>
        <w:t>)</w:t>
      </w:r>
    </w:p>
    <w:p w:rsidR="00CA6E74" w:rsidRPr="00CA6E74" w:rsidRDefault="00CA6E74" w:rsidP="00CA6E74">
      <w:pPr>
        <w:spacing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$\pagebreak$</w:t>
      </w:r>
    </w:p>
    <w:p w:rsidR="00CA6E74" w:rsidRPr="00CA6E74" w:rsidRDefault="00CA6E74" w:rsidP="00CA6E74">
      <w:pPr>
        <w:pBdr>
          <w:bottom w:val="single" w:sz="6" w:space="4" w:color="EEEEEE"/>
        </w:pBdr>
        <w:spacing w:before="240" w:after="240" w:line="240" w:lineRule="auto"/>
        <w:outlineLvl w:val="1"/>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Binomial Distribution</w:t>
      </w:r>
    </w:p>
    <w:p w:rsidR="00CA6E74" w:rsidRPr="00CA6E74" w:rsidRDefault="00CA6E74" w:rsidP="00CA6E74">
      <w:pPr>
        <w:numPr>
          <w:ilvl w:val="0"/>
          <w:numId w:val="36"/>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binomial random variable</w:t>
      </w:r>
      <w:r w:rsidRPr="00CA6E74">
        <w:rPr>
          <w:rFonts w:ascii="Helvetica" w:eastAsia="Times New Roman" w:hAnsi="Helvetica" w:cs="Helvetica"/>
          <w:color w:val="333333"/>
          <w:sz w:val="20"/>
          <w:szCs w:val="20"/>
        </w:rPr>
        <w:t> = sum of </w:t>
      </w:r>
      <w:r w:rsidRPr="00CA6E74">
        <w:rPr>
          <w:rFonts w:ascii="Helvetica" w:eastAsia="Times New Roman" w:hAnsi="Helvetica" w:cs="Helvetica"/>
          <w:b/>
          <w:bCs/>
          <w:color w:val="333333"/>
          <w:sz w:val="20"/>
          <w:szCs w:val="20"/>
        </w:rPr>
        <w:t>n</w:t>
      </w:r>
      <w:r w:rsidRPr="00CA6E74">
        <w:rPr>
          <w:rFonts w:ascii="Helvetica" w:eastAsia="Times New Roman" w:hAnsi="Helvetica" w:cs="Helvetica"/>
          <w:color w:val="333333"/>
          <w:sz w:val="20"/>
          <w:szCs w:val="20"/>
        </w:rPr>
        <w:t> Bernoulli variables $$X = \sum_{i=1}^n X_i$$ where $X_1,\ldots,X_n = Bernoulli(p)$</w:t>
      </w:r>
    </w:p>
    <w:p w:rsidR="00CA6E74" w:rsidRPr="00CA6E74" w:rsidRDefault="00CA6E74" w:rsidP="00CA6E74">
      <w:pPr>
        <w:numPr>
          <w:ilvl w:val="1"/>
          <w:numId w:val="36"/>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PMF is defined as $$P(X=x) = {n \choose x}p^x(1-p)^{n-x}$$ where ${n \choose x}$ = number of ways selecting $x$ items out of $n$ options without replacement or regard to order and for $x=0,\ldots,n$</w:t>
      </w:r>
    </w:p>
    <w:p w:rsidR="00CA6E74" w:rsidRPr="00CA6E74" w:rsidRDefault="00CA6E74" w:rsidP="00CA6E74">
      <w:pPr>
        <w:numPr>
          <w:ilvl w:val="1"/>
          <w:numId w:val="36"/>
        </w:numPr>
        <w:spacing w:before="100" w:beforeAutospacing="1" w:after="100" w:afterAutospacing="1" w:line="384" w:lineRule="atLeast"/>
        <w:rPr>
          <w:rFonts w:ascii="Helvetica" w:eastAsia="Times New Roman" w:hAnsi="Helvetica" w:cs="Helvetica"/>
          <w:color w:val="333333"/>
          <w:sz w:val="20"/>
          <w:szCs w:val="20"/>
        </w:rPr>
      </w:pPr>
      <w:proofErr w:type="gramStart"/>
      <w:r w:rsidRPr="00CA6E74">
        <w:rPr>
          <w:rFonts w:ascii="Helvetica" w:eastAsia="Times New Roman" w:hAnsi="Helvetica" w:cs="Helvetica"/>
          <w:b/>
          <w:bCs/>
          <w:color w:val="333333"/>
          <w:sz w:val="20"/>
          <w:szCs w:val="20"/>
        </w:rPr>
        <w:t>combination</w:t>
      </w:r>
      <w:proofErr w:type="gramEnd"/>
      <w:r w:rsidRPr="00CA6E74">
        <w:rPr>
          <w:rFonts w:ascii="Helvetica" w:eastAsia="Times New Roman" w:hAnsi="Helvetica" w:cs="Helvetica"/>
          <w:color w:val="333333"/>
          <w:sz w:val="20"/>
          <w:szCs w:val="20"/>
        </w:rPr>
        <w:t> or "$n$ choose $x$" is defined as $${n \choose x} = \frac{n!}{</w:t>
      </w:r>
      <w:proofErr w:type="gramStart"/>
      <w:r w:rsidRPr="00CA6E74">
        <w:rPr>
          <w:rFonts w:ascii="Helvetica" w:eastAsia="Times New Roman" w:hAnsi="Helvetica" w:cs="Helvetica"/>
          <w:color w:val="333333"/>
          <w:sz w:val="20"/>
          <w:szCs w:val="20"/>
        </w:rPr>
        <w:t>x</w:t>
      </w:r>
      <w:proofErr w:type="gramEnd"/>
      <w:r w:rsidRPr="00CA6E74">
        <w:rPr>
          <w:rFonts w:ascii="Helvetica" w:eastAsia="Times New Roman" w:hAnsi="Helvetica" w:cs="Helvetica"/>
          <w:color w:val="333333"/>
          <w:sz w:val="20"/>
          <w:szCs w:val="20"/>
        </w:rPr>
        <w:t>!(n-x)!}$$</w:t>
      </w:r>
    </w:p>
    <w:p w:rsidR="00CA6E74" w:rsidRPr="00CA6E74" w:rsidRDefault="00CA6E74" w:rsidP="00CA6E74">
      <w:pPr>
        <w:numPr>
          <w:ilvl w:val="1"/>
          <w:numId w:val="36"/>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the base cases are $${n \choose n} = {n \choose 0} = 1$$</w:t>
      </w:r>
    </w:p>
    <w:p w:rsidR="00CA6E74" w:rsidRPr="00CA6E74" w:rsidRDefault="00CA6E74" w:rsidP="00CA6E74">
      <w:pPr>
        <w:numPr>
          <w:ilvl w:val="0"/>
          <w:numId w:val="36"/>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Bernoulli distribution</w:t>
      </w:r>
      <w:r w:rsidRPr="00CA6E74">
        <w:rPr>
          <w:rFonts w:ascii="Helvetica" w:eastAsia="Times New Roman" w:hAnsi="Helvetica" w:cs="Helvetica"/>
          <w:color w:val="333333"/>
          <w:sz w:val="20"/>
          <w:szCs w:val="20"/>
        </w:rPr>
        <w:t> = binary outcome</w:t>
      </w:r>
    </w:p>
    <w:p w:rsidR="00CA6E74" w:rsidRPr="00CA6E74" w:rsidRDefault="00CA6E74" w:rsidP="00CA6E74">
      <w:pPr>
        <w:numPr>
          <w:ilvl w:val="1"/>
          <w:numId w:val="36"/>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only possible outcomes</w:t>
      </w:r>
    </w:p>
    <w:p w:rsidR="00CA6E74" w:rsidRPr="00CA6E74" w:rsidRDefault="00CA6E74" w:rsidP="00CA6E74">
      <w:pPr>
        <w:numPr>
          <w:ilvl w:val="2"/>
          <w:numId w:val="36"/>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1 = "success" with probability of $p$</w:t>
      </w:r>
    </w:p>
    <w:p w:rsidR="00CA6E74" w:rsidRPr="00CA6E74" w:rsidRDefault="00CA6E74" w:rsidP="00CA6E74">
      <w:pPr>
        <w:numPr>
          <w:ilvl w:val="2"/>
          <w:numId w:val="36"/>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0 = "failure" with probability of $1 - p$</w:t>
      </w:r>
    </w:p>
    <w:p w:rsidR="00CA6E74" w:rsidRPr="00CA6E74" w:rsidRDefault="00CA6E74" w:rsidP="00CA6E74">
      <w:pPr>
        <w:numPr>
          <w:ilvl w:val="1"/>
          <w:numId w:val="36"/>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PMF is defined as $$P(X=x) = p^x(1 - p)^{1-x}$$</w:t>
      </w:r>
    </w:p>
    <w:p w:rsidR="00CA6E74" w:rsidRPr="00CA6E74" w:rsidRDefault="00CA6E74" w:rsidP="00CA6E74">
      <w:pPr>
        <w:numPr>
          <w:ilvl w:val="1"/>
          <w:numId w:val="36"/>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mean = $p$</w:t>
      </w:r>
    </w:p>
    <w:p w:rsidR="00CA6E74" w:rsidRPr="00CA6E74" w:rsidRDefault="00CA6E74" w:rsidP="00CA6E74">
      <w:pPr>
        <w:numPr>
          <w:ilvl w:val="1"/>
          <w:numId w:val="36"/>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lastRenderedPageBreak/>
        <w:t>variance = $p(1 - p)$</w:t>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Example</w:t>
      </w:r>
    </w:p>
    <w:p w:rsidR="00CA6E74" w:rsidRPr="00CA6E74" w:rsidRDefault="00CA6E74" w:rsidP="00CA6E74">
      <w:pPr>
        <w:numPr>
          <w:ilvl w:val="0"/>
          <w:numId w:val="37"/>
        </w:numPr>
        <w:spacing w:before="100" w:beforeAutospacing="1" w:after="100" w:afterAutospacing="1" w:line="384" w:lineRule="atLeast"/>
        <w:rPr>
          <w:rFonts w:ascii="Helvetica" w:eastAsia="Times New Roman" w:hAnsi="Helvetica" w:cs="Helvetica"/>
          <w:color w:val="333333"/>
          <w:sz w:val="20"/>
          <w:szCs w:val="20"/>
        </w:rPr>
      </w:pPr>
      <w:proofErr w:type="gramStart"/>
      <w:r w:rsidRPr="00CA6E74">
        <w:rPr>
          <w:rFonts w:ascii="Helvetica" w:eastAsia="Times New Roman" w:hAnsi="Helvetica" w:cs="Helvetica"/>
          <w:color w:val="333333"/>
          <w:sz w:val="20"/>
          <w:szCs w:val="20"/>
        </w:rPr>
        <w:t>of</w:t>
      </w:r>
      <w:proofErr w:type="gramEnd"/>
      <w:r w:rsidRPr="00CA6E74">
        <w:rPr>
          <w:rFonts w:ascii="Helvetica" w:eastAsia="Times New Roman" w:hAnsi="Helvetica" w:cs="Helvetica"/>
          <w:color w:val="333333"/>
          <w:sz w:val="20"/>
          <w:szCs w:val="20"/>
        </w:rPr>
        <w:t xml:space="preserve"> 8 children, whats the probability of 7 or more girls (50/50 chance)? $${8 \choose 7}.5^7(1-.5)^{1} + {8 \choose 8}.5^8(1-.5)^{0} \approx 0.04$$</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calculate probability using PMF</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choose(</w:t>
      </w:r>
      <w:proofErr w:type="gramEnd"/>
      <w:r w:rsidRPr="00CA6E74">
        <w:rPr>
          <w:rFonts w:ascii="Consolas" w:eastAsia="Times New Roman" w:hAnsi="Consolas" w:cs="Consolas"/>
          <w:color w:val="0086B3"/>
          <w:sz w:val="20"/>
          <w:szCs w:val="20"/>
        </w:rPr>
        <w:t>8</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7</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5</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8</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choose(</w:t>
      </w:r>
      <w:r w:rsidRPr="00CA6E74">
        <w:rPr>
          <w:rFonts w:ascii="Consolas" w:eastAsia="Times New Roman" w:hAnsi="Consolas" w:cs="Consolas"/>
          <w:color w:val="0086B3"/>
          <w:sz w:val="20"/>
          <w:szCs w:val="20"/>
        </w:rPr>
        <w:t>8</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8</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5</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8</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calculate probability using CMF from distribution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pbinom(</w:t>
      </w:r>
      <w:proofErr w:type="gramEnd"/>
      <w:r w:rsidRPr="00CA6E74">
        <w:rPr>
          <w:rFonts w:ascii="Consolas" w:eastAsia="Times New Roman" w:hAnsi="Consolas" w:cs="Consolas"/>
          <w:color w:val="0086B3"/>
          <w:sz w:val="20"/>
          <w:szCs w:val="20"/>
        </w:rPr>
        <w:t>6</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size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8</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prob</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5</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lower.tail</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FALSE</w:t>
      </w:r>
      <w:r w:rsidRPr="00CA6E74">
        <w:rPr>
          <w:rFonts w:ascii="Consolas" w:eastAsia="Times New Roman" w:hAnsi="Consolas" w:cs="Consolas"/>
          <w:color w:val="333333"/>
          <w:sz w:val="20"/>
          <w:szCs w:val="20"/>
        </w:rPr>
        <w:t>)</w:t>
      </w:r>
    </w:p>
    <w:p w:rsidR="00CA6E74" w:rsidRPr="00CA6E74" w:rsidRDefault="00CA6E74" w:rsidP="00CA6E74">
      <w:pPr>
        <w:numPr>
          <w:ilvl w:val="0"/>
          <w:numId w:val="38"/>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choose(8, 7)</w:t>
      </w:r>
      <w:r w:rsidRPr="00CA6E74">
        <w:rPr>
          <w:rFonts w:ascii="Helvetica" w:eastAsia="Times New Roman" w:hAnsi="Helvetica" w:cs="Helvetica"/>
          <w:color w:val="333333"/>
          <w:sz w:val="20"/>
          <w:szCs w:val="20"/>
        </w:rPr>
        <w:t> = R function to calculate n choose x</w:t>
      </w:r>
    </w:p>
    <w:p w:rsidR="00CA6E74" w:rsidRPr="00CA6E74" w:rsidRDefault="00CA6E74" w:rsidP="00CA6E74">
      <w:pPr>
        <w:numPr>
          <w:ilvl w:val="0"/>
          <w:numId w:val="38"/>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pbinom(6, size=8, prob =0.5, lower.tail=TRUE)</w:t>
      </w:r>
      <w:r w:rsidRPr="00CA6E74">
        <w:rPr>
          <w:rFonts w:ascii="Helvetica" w:eastAsia="Times New Roman" w:hAnsi="Helvetica" w:cs="Helvetica"/>
          <w:color w:val="333333"/>
          <w:sz w:val="20"/>
          <w:szCs w:val="20"/>
        </w:rPr>
        <w:t> = probability of 6 or less successes out of 8 samples with probability of 0.5 (CMF)</w:t>
      </w:r>
    </w:p>
    <w:p w:rsidR="00CA6E74" w:rsidRPr="00CA6E74" w:rsidRDefault="00CA6E74" w:rsidP="00CA6E74">
      <w:pPr>
        <w:numPr>
          <w:ilvl w:val="1"/>
          <w:numId w:val="38"/>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lower.tail=FALSE</w:t>
      </w:r>
      <w:r w:rsidRPr="00CA6E74">
        <w:rPr>
          <w:rFonts w:ascii="Helvetica" w:eastAsia="Times New Roman" w:hAnsi="Helvetica" w:cs="Helvetica"/>
          <w:color w:val="333333"/>
          <w:sz w:val="20"/>
          <w:szCs w:val="20"/>
        </w:rPr>
        <w:t> = returns the complement, in this case it's the probability of greater than 6 successes out of 8 samples with probability of 0.5</w:t>
      </w:r>
    </w:p>
    <w:p w:rsidR="00CA6E74" w:rsidRPr="00CA6E74" w:rsidRDefault="00CA6E74" w:rsidP="00CA6E74">
      <w:pPr>
        <w:spacing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$\pagebreak$</w:t>
      </w:r>
    </w:p>
    <w:p w:rsidR="00CA6E74" w:rsidRPr="00CA6E74" w:rsidRDefault="00CA6E74" w:rsidP="00CA6E74">
      <w:pPr>
        <w:pBdr>
          <w:bottom w:val="single" w:sz="6" w:space="4" w:color="EEEEEE"/>
        </w:pBdr>
        <w:spacing w:before="240" w:after="240" w:line="240" w:lineRule="auto"/>
        <w:outlineLvl w:val="1"/>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Normal Distribution</w:t>
      </w:r>
    </w:p>
    <w:p w:rsidR="00CA6E74" w:rsidRPr="00CA6E74" w:rsidRDefault="00CA6E74" w:rsidP="00CA6E74">
      <w:pPr>
        <w:numPr>
          <w:ilvl w:val="0"/>
          <w:numId w:val="3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normal/Gaussian distribution for random variable X</w:t>
      </w:r>
    </w:p>
    <w:p w:rsidR="00CA6E74" w:rsidRPr="00CA6E74" w:rsidRDefault="00CA6E74" w:rsidP="00CA6E74">
      <w:pPr>
        <w:numPr>
          <w:ilvl w:val="1"/>
          <w:numId w:val="3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notation = $X \sim N(\mu, \sigma^2)$</w:t>
      </w:r>
    </w:p>
    <w:p w:rsidR="00CA6E74" w:rsidRPr="00CA6E74" w:rsidRDefault="00CA6E74" w:rsidP="00CA6E74">
      <w:pPr>
        <w:numPr>
          <w:ilvl w:val="1"/>
          <w:numId w:val="3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mean = $E[X] = \mu$</w:t>
      </w:r>
    </w:p>
    <w:p w:rsidR="00CA6E74" w:rsidRPr="00CA6E74" w:rsidRDefault="00CA6E74" w:rsidP="00CA6E74">
      <w:pPr>
        <w:numPr>
          <w:ilvl w:val="1"/>
          <w:numId w:val="3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variance = $Var(X) = \sigma^2$</w:t>
      </w:r>
    </w:p>
    <w:p w:rsidR="00CA6E74" w:rsidRPr="00CA6E74" w:rsidRDefault="00CA6E74" w:rsidP="00CA6E74">
      <w:pPr>
        <w:numPr>
          <w:ilvl w:val="1"/>
          <w:numId w:val="3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PMF is defined as $$f(x)=(2\pi\sigma^2)^{-1/2}e^{-(x-\mu)^2/2\sigma^2}$$</w:t>
      </w:r>
    </w:p>
    <w:p w:rsidR="00CA6E74" w:rsidRPr="00CA6E74" w:rsidRDefault="00CA6E74" w:rsidP="00CA6E74">
      <w:pPr>
        <w:numPr>
          <w:ilvl w:val="0"/>
          <w:numId w:val="3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$X \sim N(0, 1)$ = </w:t>
      </w:r>
      <w:r w:rsidRPr="00CA6E74">
        <w:rPr>
          <w:rFonts w:ascii="Helvetica" w:eastAsia="Times New Roman" w:hAnsi="Helvetica" w:cs="Helvetica"/>
          <w:b/>
          <w:bCs/>
          <w:color w:val="333333"/>
          <w:sz w:val="20"/>
          <w:szCs w:val="20"/>
        </w:rPr>
        <w:t>standard normal distribution</w:t>
      </w:r>
      <w:r w:rsidRPr="00CA6E74">
        <w:rPr>
          <w:rFonts w:ascii="Helvetica" w:eastAsia="Times New Roman" w:hAnsi="Helvetica" w:cs="Helvetica"/>
          <w:color w:val="333333"/>
          <w:sz w:val="20"/>
          <w:szCs w:val="20"/>
        </w:rPr>
        <w:t> (standard normal random variables often denoted using $Z_1, Z_2, \ldots$)</w:t>
      </w:r>
    </w:p>
    <w:p w:rsidR="00CA6E74" w:rsidRPr="00CA6E74" w:rsidRDefault="00CA6E74" w:rsidP="00CA6E74">
      <w:pPr>
        <w:numPr>
          <w:ilvl w:val="1"/>
          <w:numId w:val="3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t>**Note</w:t>
      </w:r>
      <w:r w:rsidRPr="00CA6E74">
        <w:rPr>
          <w:rFonts w:ascii="Helvetica" w:eastAsia="Times New Roman" w:hAnsi="Helvetica" w:cs="Helvetica"/>
          <w:color w:val="333333"/>
          <w:sz w:val="20"/>
          <w:szCs w:val="20"/>
        </w:rPr>
        <w:t>*: see below graph for reference for the following observations *</w:t>
      </w:r>
    </w:p>
    <w:p w:rsidR="00CA6E74" w:rsidRPr="00CA6E74" w:rsidRDefault="00CA6E74" w:rsidP="00CA6E74">
      <w:pPr>
        <w:numPr>
          <w:ilvl w:val="1"/>
          <w:numId w:val="3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~68% of data/normal density $\rightarrow$ between $\pm$ 1 standard deviation from $\mu$</w:t>
      </w:r>
    </w:p>
    <w:p w:rsidR="00CA6E74" w:rsidRPr="00CA6E74" w:rsidRDefault="00CA6E74" w:rsidP="00CA6E74">
      <w:pPr>
        <w:numPr>
          <w:ilvl w:val="1"/>
          <w:numId w:val="3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~95% of data/normal density $\rightarrow$ between $\pm$ 2 standard deviation from $\mu$</w:t>
      </w:r>
    </w:p>
    <w:p w:rsidR="00CA6E74" w:rsidRPr="00CA6E74" w:rsidRDefault="00CA6E74" w:rsidP="00CA6E74">
      <w:pPr>
        <w:numPr>
          <w:ilvl w:val="1"/>
          <w:numId w:val="3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~99% of data/normal density $\rightarrow$ between $\pm$ 3 standard deviation from $\mu$</w:t>
      </w:r>
    </w:p>
    <w:p w:rsidR="00CA6E74" w:rsidRPr="00CA6E74" w:rsidRDefault="00CA6E74" w:rsidP="00CA6E74">
      <w:pPr>
        <w:numPr>
          <w:ilvl w:val="1"/>
          <w:numId w:val="3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lastRenderedPageBreak/>
        <w:t>$\pm$ 1.28 standard deviations from $\mu$ $\rightarrow$ 10$^{th}$ (-) and 90$^{th}$ (+) percentiles</w:t>
      </w:r>
    </w:p>
    <w:p w:rsidR="00CA6E74" w:rsidRPr="00CA6E74" w:rsidRDefault="00CA6E74" w:rsidP="00CA6E74">
      <w:pPr>
        <w:numPr>
          <w:ilvl w:val="1"/>
          <w:numId w:val="3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$\pm$ 1.645 standard deviations from $\mu$ $\rightarrow$ 5$^{th}$ (-) and 95$^{th}$ (+) percentiles</w:t>
      </w:r>
    </w:p>
    <w:p w:rsidR="00CA6E74" w:rsidRPr="00CA6E74" w:rsidRDefault="00CA6E74" w:rsidP="00CA6E74">
      <w:pPr>
        <w:numPr>
          <w:ilvl w:val="1"/>
          <w:numId w:val="3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$\pm$ 1.96 standard deviations from $\mu$ $\rightarrow$ 2.5$^{th}$ (-) and 97.5$^{th}$ (+) percentiles</w:t>
      </w:r>
    </w:p>
    <w:p w:rsidR="00CA6E74" w:rsidRPr="00CA6E74" w:rsidRDefault="00CA6E74" w:rsidP="00CA6E74">
      <w:pPr>
        <w:numPr>
          <w:ilvl w:val="1"/>
          <w:numId w:val="3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$\pm$ 2.33 standard deviations from $\mu$ $\rightarrow$ 1$^{st}$ (-) and 99$^{th}$ (+) percentiles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plot</w:t>
      </w:r>
      <w:proofErr w:type="gramEnd"/>
      <w:r w:rsidRPr="00CA6E74">
        <w:rPr>
          <w:rFonts w:ascii="Consolas" w:eastAsia="Times New Roman" w:hAnsi="Consolas" w:cs="Consolas"/>
          <w:color w:val="969896"/>
          <w:sz w:val="20"/>
          <w:szCs w:val="20"/>
        </w:rPr>
        <w:t xml:space="preserve"> standard normal</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x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seq(</w:t>
      </w:r>
      <w:proofErr w:type="gramEnd"/>
      <w:r w:rsidRPr="00CA6E74">
        <w:rPr>
          <w:rFonts w:ascii="Consolas" w:eastAsia="Times New Roman" w:hAnsi="Consolas" w:cs="Consolas"/>
          <w:color w:val="A71D5D"/>
          <w:sz w:val="20"/>
          <w:szCs w:val="20"/>
        </w:rPr>
        <w:t>-</w:t>
      </w:r>
      <w:r w:rsidRPr="00CA6E74">
        <w:rPr>
          <w:rFonts w:ascii="Consolas" w:eastAsia="Times New Roman" w:hAnsi="Consolas" w:cs="Consolas"/>
          <w:color w:val="0086B3"/>
          <w:sz w:val="20"/>
          <w:szCs w:val="20"/>
        </w:rPr>
        <w:t>3</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3</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length</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1000</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g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ggplot(</w:t>
      </w:r>
      <w:proofErr w:type="gramEnd"/>
      <w:r w:rsidRPr="00CA6E74">
        <w:rPr>
          <w:rFonts w:ascii="Consolas" w:eastAsia="Times New Roman" w:hAnsi="Consolas" w:cs="Consolas"/>
          <w:color w:val="A71D5D"/>
          <w:sz w:val="20"/>
          <w:szCs w:val="20"/>
        </w:rPr>
        <w:t>data.frame</w:t>
      </w:r>
      <w:r w:rsidRPr="00CA6E74">
        <w:rPr>
          <w:rFonts w:ascii="Consolas" w:eastAsia="Times New Roman" w:hAnsi="Consolas" w:cs="Consolas"/>
          <w:color w:val="333333"/>
          <w:sz w:val="20"/>
          <w:szCs w:val="20"/>
        </w:rPr>
        <w:t>(</w:t>
      </w:r>
      <w:r w:rsidRPr="00CA6E74">
        <w:rPr>
          <w:rFonts w:ascii="Consolas" w:eastAsia="Times New Roman" w:hAnsi="Consolas" w:cs="Consolas"/>
          <w:color w:val="ED6A43"/>
          <w:sz w:val="20"/>
          <w:szCs w:val="20"/>
        </w:rPr>
        <w:t>x</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x, </w:t>
      </w:r>
      <w:r w:rsidRPr="00CA6E74">
        <w:rPr>
          <w:rFonts w:ascii="Consolas" w:eastAsia="Times New Roman" w:hAnsi="Consolas" w:cs="Consolas"/>
          <w:color w:val="ED6A43"/>
          <w:sz w:val="20"/>
          <w:szCs w:val="20"/>
        </w:rPr>
        <w:t>y</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dnorm(x)),</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aes(</w:t>
      </w:r>
      <w:proofErr w:type="gramEnd"/>
      <w:r w:rsidRPr="00CA6E74">
        <w:rPr>
          <w:rFonts w:ascii="Consolas" w:eastAsia="Times New Roman" w:hAnsi="Consolas" w:cs="Consolas"/>
          <w:color w:val="ED6A43"/>
          <w:sz w:val="20"/>
          <w:szCs w:val="20"/>
        </w:rPr>
        <w:t>x</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x, </w:t>
      </w:r>
      <w:r w:rsidRPr="00CA6E74">
        <w:rPr>
          <w:rFonts w:ascii="Consolas" w:eastAsia="Times New Roman" w:hAnsi="Consolas" w:cs="Consolas"/>
          <w:color w:val="ED6A43"/>
          <w:sz w:val="20"/>
          <w:szCs w:val="20"/>
        </w:rPr>
        <w:t>y</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y))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geom_line(</w:t>
      </w:r>
      <w:r w:rsidRPr="00CA6E74">
        <w:rPr>
          <w:rFonts w:ascii="Consolas" w:eastAsia="Times New Roman" w:hAnsi="Consolas" w:cs="Consolas"/>
          <w:color w:val="ED6A43"/>
          <w:sz w:val="20"/>
          <w:szCs w:val="20"/>
        </w:rPr>
        <w:t>size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g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g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w:t>
      </w:r>
      <w:proofErr w:type="gramStart"/>
      <w:r w:rsidRPr="00CA6E74">
        <w:rPr>
          <w:rFonts w:ascii="Consolas" w:eastAsia="Times New Roman" w:hAnsi="Consolas" w:cs="Consolas"/>
          <w:color w:val="333333"/>
          <w:sz w:val="20"/>
          <w:szCs w:val="20"/>
        </w:rPr>
        <w:t>vline(</w:t>
      </w:r>
      <w:proofErr w:type="gramEnd"/>
      <w:r w:rsidRPr="00CA6E74">
        <w:rPr>
          <w:rFonts w:ascii="Consolas" w:eastAsia="Times New Roman" w:hAnsi="Consolas" w:cs="Consolas"/>
          <w:color w:val="ED6A43"/>
          <w:sz w:val="20"/>
          <w:szCs w:val="20"/>
        </w:rPr>
        <w:t>xintercept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0086B3"/>
          <w:sz w:val="20"/>
          <w:szCs w:val="20"/>
        </w:rPr>
        <w:t>3</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3</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size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g</w:t>
      </w:r>
      <w:proofErr w:type="gramEnd"/>
    </w:p>
    <w:p w:rsidR="00CA6E74" w:rsidRPr="00CA6E74" w:rsidRDefault="00CA6E74" w:rsidP="00CA6E74">
      <w:pPr>
        <w:numPr>
          <w:ilvl w:val="0"/>
          <w:numId w:val="4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for any $X \sim N(\mu, \sigma^2)$, calculating the number of standard deviations each observation is from the mean</w:t>
      </w:r>
      <w:r w:rsidRPr="00CA6E74">
        <w:rPr>
          <w:rFonts w:ascii="Helvetica" w:eastAsia="Times New Roman" w:hAnsi="Helvetica" w:cs="Helvetica"/>
          <w:b/>
          <w:bCs/>
          <w:i/>
          <w:iCs/>
          <w:color w:val="333333"/>
          <w:sz w:val="20"/>
          <w:szCs w:val="20"/>
        </w:rPr>
        <w:t>converts</w:t>
      </w:r>
      <w:r w:rsidRPr="00CA6E74">
        <w:rPr>
          <w:rFonts w:ascii="Helvetica" w:eastAsia="Times New Roman" w:hAnsi="Helvetica" w:cs="Helvetica"/>
          <w:color w:val="333333"/>
          <w:sz w:val="20"/>
          <w:szCs w:val="20"/>
        </w:rPr>
        <w:t> the random variable to a </w:t>
      </w:r>
      <w:r w:rsidRPr="00CA6E74">
        <w:rPr>
          <w:rFonts w:ascii="Helvetica" w:eastAsia="Times New Roman" w:hAnsi="Helvetica" w:cs="Helvetica"/>
          <w:b/>
          <w:bCs/>
          <w:i/>
          <w:iCs/>
          <w:color w:val="333333"/>
          <w:sz w:val="20"/>
          <w:szCs w:val="20"/>
        </w:rPr>
        <w:t>standard normal</w:t>
      </w:r>
      <w:r w:rsidRPr="00CA6E74">
        <w:rPr>
          <w:rFonts w:ascii="Helvetica" w:eastAsia="Times New Roman" w:hAnsi="Helvetica" w:cs="Helvetica"/>
          <w:color w:val="333333"/>
          <w:sz w:val="20"/>
          <w:szCs w:val="20"/>
        </w:rPr>
        <w:t> (denoted as $Z$ below) $$Z=\frac{X-\mu}{\sigma} \sim N(0,1)$$</w:t>
      </w:r>
    </w:p>
    <w:p w:rsidR="00CA6E74" w:rsidRPr="00CA6E74" w:rsidRDefault="00CA6E74" w:rsidP="00CA6E74">
      <w:pPr>
        <w:numPr>
          <w:ilvl w:val="0"/>
          <w:numId w:val="4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conversely, a standard normal can then be converted to </w:t>
      </w:r>
      <w:r w:rsidRPr="00CA6E74">
        <w:rPr>
          <w:rFonts w:ascii="Helvetica" w:eastAsia="Times New Roman" w:hAnsi="Helvetica" w:cs="Helvetica"/>
          <w:b/>
          <w:bCs/>
          <w:i/>
          <w:iCs/>
          <w:color w:val="333333"/>
          <w:sz w:val="20"/>
          <w:szCs w:val="20"/>
        </w:rPr>
        <w:t>any normal distribution</w:t>
      </w:r>
      <w:r w:rsidRPr="00CA6E74">
        <w:rPr>
          <w:rFonts w:ascii="Helvetica" w:eastAsia="Times New Roman" w:hAnsi="Helvetica" w:cs="Helvetica"/>
          <w:color w:val="333333"/>
          <w:sz w:val="20"/>
          <w:szCs w:val="20"/>
        </w:rPr>
        <w:t> by multiplying by standard deviation and adding the mean $$X = \mu + \sigma Z \sim N(\mu, \sigma^2)$$</w:t>
      </w:r>
    </w:p>
    <w:p w:rsidR="00CA6E74" w:rsidRPr="00CA6E74" w:rsidRDefault="00CA6E74" w:rsidP="00CA6E74">
      <w:pPr>
        <w:numPr>
          <w:ilvl w:val="0"/>
          <w:numId w:val="40"/>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qnorm(n, mean=mu, sd=sd)</w:t>
      </w:r>
      <w:r w:rsidRPr="00CA6E74">
        <w:rPr>
          <w:rFonts w:ascii="Helvetica" w:eastAsia="Times New Roman" w:hAnsi="Helvetica" w:cs="Helvetica"/>
          <w:color w:val="333333"/>
          <w:sz w:val="20"/>
          <w:szCs w:val="20"/>
        </w:rPr>
        <w:t> = returns the $n^{th}$ percentiles for the given normal distribution</w:t>
      </w:r>
    </w:p>
    <w:p w:rsidR="00CA6E74" w:rsidRPr="00CA6E74" w:rsidRDefault="00CA6E74" w:rsidP="00CA6E74">
      <w:pPr>
        <w:numPr>
          <w:ilvl w:val="0"/>
          <w:numId w:val="40"/>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pnorm(x, mean=mu, sd=sd, lower.tail=F)</w:t>
      </w:r>
      <w:r w:rsidRPr="00CA6E74">
        <w:rPr>
          <w:rFonts w:ascii="Helvetica" w:eastAsia="Times New Roman" w:hAnsi="Helvetica" w:cs="Helvetica"/>
          <w:color w:val="333333"/>
          <w:sz w:val="20"/>
          <w:szCs w:val="20"/>
        </w:rPr>
        <w:t> = returns the probability of an observation drawn from the given distribution is larger in value than the specified threshold $x$</w:t>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Example</w:t>
      </w:r>
    </w:p>
    <w:p w:rsidR="00CA6E74" w:rsidRPr="00CA6E74" w:rsidRDefault="00CA6E74" w:rsidP="00CA6E74">
      <w:pPr>
        <w:numPr>
          <w:ilvl w:val="0"/>
          <w:numId w:val="4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the number of daily ad clicks for a company is (approximately) normally distributed with a mean of 1020 and a standard deviation of 50</w:t>
      </w:r>
    </w:p>
    <w:p w:rsidR="00CA6E74" w:rsidRPr="00CA6E74" w:rsidRDefault="00CA6E74" w:rsidP="00CA6E74">
      <w:pPr>
        <w:numPr>
          <w:ilvl w:val="0"/>
          <w:numId w:val="4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What's the probability of getting more than 1,160 clicks in a day?</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calculate number of standard deviations from the mean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w:t>
      </w:r>
      <w:r w:rsidRPr="00CA6E74">
        <w:rPr>
          <w:rFonts w:ascii="Consolas" w:eastAsia="Times New Roman" w:hAnsi="Consolas" w:cs="Consolas"/>
          <w:color w:val="0086B3"/>
          <w:sz w:val="20"/>
          <w:szCs w:val="20"/>
        </w:rPr>
        <w:t>1160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1020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50</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calculate probability using given distribution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pnorm(</w:t>
      </w:r>
      <w:proofErr w:type="gramEnd"/>
      <w:r w:rsidRPr="00CA6E74">
        <w:rPr>
          <w:rFonts w:ascii="Consolas" w:eastAsia="Times New Roman" w:hAnsi="Consolas" w:cs="Consolas"/>
          <w:color w:val="0086B3"/>
          <w:sz w:val="20"/>
          <w:szCs w:val="20"/>
        </w:rPr>
        <w:t>1160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mean</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1020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sd</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50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lower.tail</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FALSE</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calculate probability using standard normal</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pnorm(</w:t>
      </w:r>
      <w:proofErr w:type="gramEnd"/>
      <w:r w:rsidRPr="00CA6E74">
        <w:rPr>
          <w:rFonts w:ascii="Consolas" w:eastAsia="Times New Roman" w:hAnsi="Consolas" w:cs="Consolas"/>
          <w:color w:val="0086B3"/>
          <w:sz w:val="20"/>
          <w:szCs w:val="20"/>
        </w:rPr>
        <w:t>2.8</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lower.tail</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FALSE</w:t>
      </w:r>
      <w:r w:rsidRPr="00CA6E74">
        <w:rPr>
          <w:rFonts w:ascii="Consolas" w:eastAsia="Times New Roman" w:hAnsi="Consolas" w:cs="Consolas"/>
          <w:color w:val="333333"/>
          <w:sz w:val="20"/>
          <w:szCs w:val="20"/>
        </w:rPr>
        <w:t>)</w:t>
      </w:r>
    </w:p>
    <w:p w:rsidR="00CA6E74" w:rsidRPr="00CA6E74" w:rsidRDefault="00CA6E74" w:rsidP="00CA6E74">
      <w:pPr>
        <w:numPr>
          <w:ilvl w:val="0"/>
          <w:numId w:val="42"/>
        </w:numPr>
        <w:spacing w:beforeAutospacing="1" w:after="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therefore, it is not very likely (</w:t>
      </w:r>
      <w:r w:rsidRPr="00CA6E74">
        <w:rPr>
          <w:rFonts w:ascii="Consolas" w:eastAsia="Times New Roman" w:hAnsi="Consolas" w:cs="Consolas"/>
          <w:color w:val="333333"/>
          <w:sz w:val="20"/>
          <w:szCs w:val="20"/>
        </w:rPr>
        <w:t>r pnorm(2.8, lower.tail = FALSE)*100</w:t>
      </w:r>
      <w:r w:rsidRPr="00CA6E74">
        <w:rPr>
          <w:rFonts w:ascii="Helvetica" w:eastAsia="Times New Roman" w:hAnsi="Helvetica" w:cs="Helvetica"/>
          <w:color w:val="333333"/>
          <w:sz w:val="20"/>
          <w:szCs w:val="20"/>
        </w:rPr>
        <w:t>% chance), since 1,160 is </w:t>
      </w:r>
      <w:r w:rsidRPr="00CA6E74">
        <w:rPr>
          <w:rFonts w:ascii="Consolas" w:eastAsia="Times New Roman" w:hAnsi="Consolas" w:cs="Consolas"/>
          <w:color w:val="333333"/>
          <w:sz w:val="20"/>
          <w:szCs w:val="20"/>
        </w:rPr>
        <w:t>r (1160 - 1020) / 50</w:t>
      </w:r>
      <w:r w:rsidRPr="00CA6E74">
        <w:rPr>
          <w:rFonts w:ascii="Helvetica" w:eastAsia="Times New Roman" w:hAnsi="Helvetica" w:cs="Helvetica"/>
          <w:color w:val="333333"/>
          <w:sz w:val="20"/>
          <w:szCs w:val="20"/>
        </w:rPr>
        <w:t>standard deviations from the mean</w:t>
      </w:r>
    </w:p>
    <w:p w:rsidR="00CA6E74" w:rsidRPr="00CA6E74" w:rsidRDefault="00CA6E74" w:rsidP="00CA6E74">
      <w:pPr>
        <w:numPr>
          <w:ilvl w:val="0"/>
          <w:numId w:val="4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lastRenderedPageBreak/>
        <w:t>What number of daily ad clicks would represent the one where 75% of days have fewer clicks (assuming days are independent and identically distributed)?</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qnorm(</w:t>
      </w:r>
      <w:proofErr w:type="gramEnd"/>
      <w:r w:rsidRPr="00CA6E74">
        <w:rPr>
          <w:rFonts w:ascii="Consolas" w:eastAsia="Times New Roman" w:hAnsi="Consolas" w:cs="Consolas"/>
          <w:color w:val="0086B3"/>
          <w:sz w:val="20"/>
          <w:szCs w:val="20"/>
        </w:rPr>
        <w:t>0.75</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mean</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1020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sd</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50</w:t>
      </w:r>
      <w:r w:rsidRPr="00CA6E74">
        <w:rPr>
          <w:rFonts w:ascii="Consolas" w:eastAsia="Times New Roman" w:hAnsi="Consolas" w:cs="Consolas"/>
          <w:color w:val="333333"/>
          <w:sz w:val="20"/>
          <w:szCs w:val="20"/>
        </w:rPr>
        <w:t>)</w:t>
      </w:r>
    </w:p>
    <w:p w:rsidR="00CA6E74" w:rsidRPr="00CA6E74" w:rsidRDefault="00CA6E74" w:rsidP="00CA6E74">
      <w:pPr>
        <w:numPr>
          <w:ilvl w:val="0"/>
          <w:numId w:val="43"/>
        </w:numPr>
        <w:spacing w:beforeAutospacing="1" w:after="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therefore, </w:t>
      </w:r>
      <w:r w:rsidRPr="00CA6E74">
        <w:rPr>
          <w:rFonts w:ascii="Consolas" w:eastAsia="Times New Roman" w:hAnsi="Consolas" w:cs="Consolas"/>
          <w:color w:val="333333"/>
          <w:sz w:val="20"/>
          <w:szCs w:val="20"/>
        </w:rPr>
        <w:t>r qnorm(0.75, mean = 1020, sd = 50)</w:t>
      </w:r>
      <w:r w:rsidRPr="00CA6E74">
        <w:rPr>
          <w:rFonts w:ascii="Helvetica" w:eastAsia="Times New Roman" w:hAnsi="Helvetica" w:cs="Helvetica"/>
          <w:color w:val="333333"/>
          <w:sz w:val="20"/>
          <w:szCs w:val="20"/>
        </w:rPr>
        <w:t> would represent the threshold that has more clicks than 75% of days</w:t>
      </w:r>
    </w:p>
    <w:p w:rsidR="00CA6E74" w:rsidRPr="00CA6E74" w:rsidRDefault="00CA6E74" w:rsidP="00CA6E74">
      <w:pPr>
        <w:spacing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$\pagebreak$</w:t>
      </w:r>
    </w:p>
    <w:p w:rsidR="00CA6E74" w:rsidRPr="00CA6E74" w:rsidRDefault="00CA6E74" w:rsidP="00CA6E74">
      <w:pPr>
        <w:pBdr>
          <w:bottom w:val="single" w:sz="6" w:space="4" w:color="EEEEEE"/>
        </w:pBdr>
        <w:spacing w:before="240" w:after="240" w:line="240" w:lineRule="auto"/>
        <w:outlineLvl w:val="1"/>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 xml:space="preserve">Poisson </w:t>
      </w:r>
      <w:proofErr w:type="gramStart"/>
      <w:r w:rsidRPr="00CA6E74">
        <w:rPr>
          <w:rFonts w:ascii="Helvetica" w:eastAsia="Times New Roman" w:hAnsi="Helvetica" w:cs="Helvetica"/>
          <w:b/>
          <w:bCs/>
          <w:color w:val="333333"/>
          <w:sz w:val="20"/>
          <w:szCs w:val="20"/>
        </w:rPr>
        <w:t>Distribution</w:t>
      </w:r>
      <w:proofErr w:type="gramEnd"/>
    </w:p>
    <w:p w:rsidR="00CA6E74" w:rsidRPr="00CA6E74" w:rsidRDefault="00CA6E74" w:rsidP="00CA6E74">
      <w:pPr>
        <w:numPr>
          <w:ilvl w:val="0"/>
          <w:numId w:val="4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used to model counts</w:t>
      </w:r>
    </w:p>
    <w:p w:rsidR="00CA6E74" w:rsidRPr="00CA6E74" w:rsidRDefault="00CA6E74" w:rsidP="00CA6E74">
      <w:pPr>
        <w:numPr>
          <w:ilvl w:val="1"/>
          <w:numId w:val="4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mean = $\lambda$</w:t>
      </w:r>
    </w:p>
    <w:p w:rsidR="00CA6E74" w:rsidRPr="00CA6E74" w:rsidRDefault="00CA6E74" w:rsidP="00CA6E74">
      <w:pPr>
        <w:numPr>
          <w:ilvl w:val="1"/>
          <w:numId w:val="4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variance = $\lambda$</w:t>
      </w:r>
    </w:p>
    <w:p w:rsidR="00CA6E74" w:rsidRPr="00CA6E74" w:rsidRDefault="00CA6E74" w:rsidP="00CA6E74">
      <w:pPr>
        <w:numPr>
          <w:ilvl w:val="1"/>
          <w:numId w:val="4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PMF is defined as $$</w:t>
      </w:r>
      <w:proofErr w:type="gramStart"/>
      <w:r w:rsidRPr="00CA6E74">
        <w:rPr>
          <w:rFonts w:ascii="Helvetica" w:eastAsia="Times New Roman" w:hAnsi="Helvetica" w:cs="Helvetica"/>
          <w:color w:val="333333"/>
          <w:sz w:val="20"/>
          <w:szCs w:val="20"/>
        </w:rPr>
        <w:t>P(</w:t>
      </w:r>
      <w:proofErr w:type="gramEnd"/>
      <w:r w:rsidRPr="00CA6E74">
        <w:rPr>
          <w:rFonts w:ascii="Helvetica" w:eastAsia="Times New Roman" w:hAnsi="Helvetica" w:cs="Helvetica"/>
          <w:color w:val="333333"/>
          <w:sz w:val="20"/>
          <w:szCs w:val="20"/>
        </w:rPr>
        <w:t>X = x; \lambda)=\frac{\lambda^xe^{-\lambda}}{x!}$$ where $X = 0, 1, 2, ... \infty$</w:t>
      </w:r>
    </w:p>
    <w:p w:rsidR="00CA6E74" w:rsidRPr="00CA6E74" w:rsidRDefault="00CA6E74" w:rsidP="00CA6E74">
      <w:pPr>
        <w:numPr>
          <w:ilvl w:val="0"/>
          <w:numId w:val="4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modeling uses for Poisson distribution</w:t>
      </w:r>
    </w:p>
    <w:p w:rsidR="00CA6E74" w:rsidRPr="00CA6E74" w:rsidRDefault="00CA6E74" w:rsidP="00CA6E74">
      <w:pPr>
        <w:numPr>
          <w:ilvl w:val="1"/>
          <w:numId w:val="4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count data</w:t>
      </w:r>
    </w:p>
    <w:p w:rsidR="00CA6E74" w:rsidRPr="00CA6E74" w:rsidRDefault="00CA6E74" w:rsidP="00CA6E74">
      <w:pPr>
        <w:numPr>
          <w:ilvl w:val="1"/>
          <w:numId w:val="4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event-time/survival $\rightarrow$ cancer trials, some patients never develop and some do, dealing with the data for both ("censoring")</w:t>
      </w:r>
    </w:p>
    <w:p w:rsidR="00CA6E74" w:rsidRPr="00CA6E74" w:rsidRDefault="00CA6E74" w:rsidP="00CA6E74">
      <w:pPr>
        <w:numPr>
          <w:ilvl w:val="1"/>
          <w:numId w:val="4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contingency tables $\rightarrow$ record results for different characteristic measurements</w:t>
      </w:r>
    </w:p>
    <w:p w:rsidR="00CA6E74" w:rsidRPr="00CA6E74" w:rsidRDefault="00CA6E74" w:rsidP="00CA6E74">
      <w:pPr>
        <w:numPr>
          <w:ilvl w:val="1"/>
          <w:numId w:val="4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approximating binomials $\rightarrow$ instances where </w:t>
      </w:r>
      <w:r w:rsidRPr="00CA6E74">
        <w:rPr>
          <w:rFonts w:ascii="Helvetica" w:eastAsia="Times New Roman" w:hAnsi="Helvetica" w:cs="Helvetica"/>
          <w:b/>
          <w:bCs/>
          <w:color w:val="333333"/>
          <w:sz w:val="20"/>
          <w:szCs w:val="20"/>
        </w:rPr>
        <w:t>n</w:t>
      </w:r>
      <w:r w:rsidRPr="00CA6E74">
        <w:rPr>
          <w:rFonts w:ascii="Helvetica" w:eastAsia="Times New Roman" w:hAnsi="Helvetica" w:cs="Helvetica"/>
          <w:color w:val="333333"/>
          <w:sz w:val="20"/>
          <w:szCs w:val="20"/>
        </w:rPr>
        <w:t> is large and </w:t>
      </w:r>
      <w:r w:rsidRPr="00CA6E74">
        <w:rPr>
          <w:rFonts w:ascii="Helvetica" w:eastAsia="Times New Roman" w:hAnsi="Helvetica" w:cs="Helvetica"/>
          <w:b/>
          <w:bCs/>
          <w:color w:val="333333"/>
          <w:sz w:val="20"/>
          <w:szCs w:val="20"/>
        </w:rPr>
        <w:t>p</w:t>
      </w:r>
      <w:r w:rsidRPr="00CA6E74">
        <w:rPr>
          <w:rFonts w:ascii="Helvetica" w:eastAsia="Times New Roman" w:hAnsi="Helvetica" w:cs="Helvetica"/>
          <w:color w:val="333333"/>
          <w:sz w:val="20"/>
          <w:szCs w:val="20"/>
        </w:rPr>
        <w:t> is small (i.e. pollution on lung disease)</w:t>
      </w:r>
    </w:p>
    <w:p w:rsidR="00CA6E74" w:rsidRPr="00CA6E74" w:rsidRDefault="00CA6E74" w:rsidP="00CA6E74">
      <w:pPr>
        <w:numPr>
          <w:ilvl w:val="2"/>
          <w:numId w:val="4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$X \sim Binomial(n, p)$</w:t>
      </w:r>
    </w:p>
    <w:p w:rsidR="00CA6E74" w:rsidRPr="00CA6E74" w:rsidRDefault="00CA6E74" w:rsidP="00CA6E74">
      <w:pPr>
        <w:numPr>
          <w:ilvl w:val="2"/>
          <w:numId w:val="4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$\lambda = np$</w:t>
      </w:r>
    </w:p>
    <w:p w:rsidR="00CA6E74" w:rsidRPr="00CA6E74" w:rsidRDefault="00CA6E74" w:rsidP="00CA6E74">
      <w:pPr>
        <w:numPr>
          <w:ilvl w:val="1"/>
          <w:numId w:val="4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rates $\rightarrow$ $X \sim Poisson(\lambda t)$</w:t>
      </w:r>
    </w:p>
    <w:p w:rsidR="00CA6E74" w:rsidRPr="00CA6E74" w:rsidRDefault="00CA6E74" w:rsidP="00CA6E74">
      <w:pPr>
        <w:numPr>
          <w:ilvl w:val="2"/>
          <w:numId w:val="4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$\lambda = E[X/t]$ $\rightarrow$ expected count per unit of time</w:t>
      </w:r>
    </w:p>
    <w:p w:rsidR="00CA6E74" w:rsidRPr="00CA6E74" w:rsidRDefault="00CA6E74" w:rsidP="00CA6E74">
      <w:pPr>
        <w:numPr>
          <w:ilvl w:val="2"/>
          <w:numId w:val="4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 = total monitoring time</w:t>
      </w:r>
    </w:p>
    <w:p w:rsidR="00CA6E74" w:rsidRPr="00CA6E74" w:rsidRDefault="00CA6E74" w:rsidP="00CA6E74">
      <w:pPr>
        <w:numPr>
          <w:ilvl w:val="0"/>
          <w:numId w:val="44"/>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ppois(n, lambda = lambda*t)</w:t>
      </w:r>
      <w:r w:rsidRPr="00CA6E74">
        <w:rPr>
          <w:rFonts w:ascii="Helvetica" w:eastAsia="Times New Roman" w:hAnsi="Helvetica" w:cs="Helvetica"/>
          <w:color w:val="333333"/>
          <w:sz w:val="20"/>
          <w:szCs w:val="20"/>
        </w:rPr>
        <w:t> = returns probability of $n$ or fewer events happening given the rate $\lambda$ and time $t$</w:t>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Example</w:t>
      </w:r>
    </w:p>
    <w:p w:rsidR="00CA6E74" w:rsidRPr="00CA6E74" w:rsidRDefault="00CA6E74" w:rsidP="00CA6E74">
      <w:pPr>
        <w:numPr>
          <w:ilvl w:val="0"/>
          <w:numId w:val="4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number of people that show up at a bus stop can be modeled with Poisson distribution with a mean of 2.5 per hour</w:t>
      </w:r>
    </w:p>
    <w:p w:rsidR="00CA6E74" w:rsidRPr="00CA6E74" w:rsidRDefault="00CA6E74" w:rsidP="00CA6E74">
      <w:pPr>
        <w:numPr>
          <w:ilvl w:val="0"/>
          <w:numId w:val="45"/>
        </w:numPr>
        <w:spacing w:before="100" w:beforeAutospacing="1" w:after="100" w:afterAutospacing="1" w:line="384" w:lineRule="atLeast"/>
        <w:rPr>
          <w:rFonts w:ascii="Helvetica" w:eastAsia="Times New Roman" w:hAnsi="Helvetica" w:cs="Helvetica"/>
          <w:color w:val="333333"/>
          <w:sz w:val="20"/>
          <w:szCs w:val="20"/>
        </w:rPr>
      </w:pPr>
      <w:proofErr w:type="gramStart"/>
      <w:r w:rsidRPr="00CA6E74">
        <w:rPr>
          <w:rFonts w:ascii="Helvetica" w:eastAsia="Times New Roman" w:hAnsi="Helvetica" w:cs="Helvetica"/>
          <w:color w:val="333333"/>
          <w:sz w:val="20"/>
          <w:szCs w:val="20"/>
        </w:rPr>
        <w:lastRenderedPageBreak/>
        <w:t>after</w:t>
      </w:r>
      <w:proofErr w:type="gramEnd"/>
      <w:r w:rsidRPr="00CA6E74">
        <w:rPr>
          <w:rFonts w:ascii="Helvetica" w:eastAsia="Times New Roman" w:hAnsi="Helvetica" w:cs="Helvetica"/>
          <w:color w:val="333333"/>
          <w:sz w:val="20"/>
          <w:szCs w:val="20"/>
        </w:rPr>
        <w:t xml:space="preserve"> watching the bus stop for 4 hours, what is the probability that 3 or fewer people show up for the whole time?</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calculate using distribution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ppois(</w:t>
      </w:r>
      <w:proofErr w:type="gramEnd"/>
      <w:r w:rsidRPr="00CA6E74">
        <w:rPr>
          <w:rFonts w:ascii="Consolas" w:eastAsia="Times New Roman" w:hAnsi="Consolas" w:cs="Consolas"/>
          <w:color w:val="0086B3"/>
          <w:sz w:val="20"/>
          <w:szCs w:val="20"/>
        </w:rPr>
        <w:t>3</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lambda</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2.5</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4</w:t>
      </w:r>
      <w:r w:rsidRPr="00CA6E74">
        <w:rPr>
          <w:rFonts w:ascii="Consolas" w:eastAsia="Times New Roman" w:hAnsi="Consolas" w:cs="Consolas"/>
          <w:color w:val="333333"/>
          <w:sz w:val="20"/>
          <w:szCs w:val="20"/>
        </w:rPr>
        <w:t>)</w:t>
      </w:r>
    </w:p>
    <w:p w:rsidR="00CA6E74" w:rsidRPr="00CA6E74" w:rsidRDefault="00CA6E74" w:rsidP="00CA6E74">
      <w:pPr>
        <w:numPr>
          <w:ilvl w:val="0"/>
          <w:numId w:val="46"/>
        </w:numPr>
        <w:spacing w:beforeAutospacing="1" w:after="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as we can see from above, there is a </w:t>
      </w:r>
      <w:r w:rsidRPr="00CA6E74">
        <w:rPr>
          <w:rFonts w:ascii="Consolas" w:eastAsia="Times New Roman" w:hAnsi="Consolas" w:cs="Consolas"/>
          <w:color w:val="333333"/>
          <w:sz w:val="20"/>
          <w:szCs w:val="20"/>
        </w:rPr>
        <w:t>r ppois(3, lambda = 2.5 * 4)*100</w:t>
      </w:r>
      <w:r w:rsidRPr="00CA6E74">
        <w:rPr>
          <w:rFonts w:ascii="Helvetica" w:eastAsia="Times New Roman" w:hAnsi="Helvetica" w:cs="Helvetica"/>
          <w:color w:val="333333"/>
          <w:sz w:val="20"/>
          <w:szCs w:val="20"/>
        </w:rPr>
        <w:t>% chance for 3 or fewer people show up total at the bus stop during 4 hours of monitoring</w:t>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Example - Approximating Binomial Distribution</w:t>
      </w:r>
    </w:p>
    <w:p w:rsidR="00CA6E74" w:rsidRPr="00CA6E74" w:rsidRDefault="00CA6E74" w:rsidP="00CA6E74">
      <w:pPr>
        <w:numPr>
          <w:ilvl w:val="0"/>
          <w:numId w:val="4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flip a coin with success probability of 0.01 a total 500 times (low $p$, large $n$)</w:t>
      </w:r>
    </w:p>
    <w:p w:rsidR="00CA6E74" w:rsidRPr="00CA6E74" w:rsidRDefault="00CA6E74" w:rsidP="00CA6E74">
      <w:pPr>
        <w:numPr>
          <w:ilvl w:val="0"/>
          <w:numId w:val="47"/>
        </w:numPr>
        <w:spacing w:before="100" w:beforeAutospacing="1" w:after="100" w:afterAutospacing="1" w:line="384" w:lineRule="atLeast"/>
        <w:rPr>
          <w:rFonts w:ascii="Helvetica" w:eastAsia="Times New Roman" w:hAnsi="Helvetica" w:cs="Helvetica"/>
          <w:color w:val="333333"/>
          <w:sz w:val="20"/>
          <w:szCs w:val="20"/>
        </w:rPr>
      </w:pPr>
      <w:proofErr w:type="gramStart"/>
      <w:r w:rsidRPr="00CA6E74">
        <w:rPr>
          <w:rFonts w:ascii="Helvetica" w:eastAsia="Times New Roman" w:hAnsi="Helvetica" w:cs="Helvetica"/>
          <w:color w:val="333333"/>
          <w:sz w:val="20"/>
          <w:szCs w:val="20"/>
        </w:rPr>
        <w:t>what's</w:t>
      </w:r>
      <w:proofErr w:type="gramEnd"/>
      <w:r w:rsidRPr="00CA6E74">
        <w:rPr>
          <w:rFonts w:ascii="Helvetica" w:eastAsia="Times New Roman" w:hAnsi="Helvetica" w:cs="Helvetica"/>
          <w:color w:val="333333"/>
          <w:sz w:val="20"/>
          <w:szCs w:val="20"/>
        </w:rPr>
        <w:t xml:space="preserve"> the probability of 2 or fewer successes?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calculate correct probability from Binomial distribution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pbinom(</w:t>
      </w:r>
      <w:proofErr w:type="gramEnd"/>
      <w:r w:rsidRPr="00CA6E74">
        <w:rPr>
          <w:rFonts w:ascii="Consolas" w:eastAsia="Times New Roman" w:hAnsi="Consolas" w:cs="Consolas"/>
          <w:color w:val="0086B3"/>
          <w:sz w:val="20"/>
          <w:szCs w:val="20"/>
        </w:rPr>
        <w:t>2</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size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500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prob</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01</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estimate probability using Poisson distribution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ppois(</w:t>
      </w:r>
      <w:proofErr w:type="gramEnd"/>
      <w:r w:rsidRPr="00CA6E74">
        <w:rPr>
          <w:rFonts w:ascii="Consolas" w:eastAsia="Times New Roman" w:hAnsi="Consolas" w:cs="Consolas"/>
          <w:color w:val="0086B3"/>
          <w:sz w:val="20"/>
          <w:szCs w:val="20"/>
        </w:rPr>
        <w:t>2</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lambda</w:t>
      </w:r>
      <w:r w:rsidRPr="00CA6E74">
        <w:rPr>
          <w:rFonts w:ascii="Consolas" w:eastAsia="Times New Roman" w:hAnsi="Consolas" w:cs="Consolas"/>
          <w:color w:val="A71D5D"/>
          <w:sz w:val="20"/>
          <w:szCs w:val="20"/>
        </w:rPr>
        <w:t>=</w:t>
      </w:r>
      <w:r w:rsidRPr="00CA6E74">
        <w:rPr>
          <w:rFonts w:ascii="Consolas" w:eastAsia="Times New Roman" w:hAnsi="Consolas" w:cs="Consolas"/>
          <w:color w:val="0086B3"/>
          <w:sz w:val="20"/>
          <w:szCs w:val="20"/>
        </w:rPr>
        <w:t>500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01</w:t>
      </w:r>
      <w:r w:rsidRPr="00CA6E74">
        <w:rPr>
          <w:rFonts w:ascii="Consolas" w:eastAsia="Times New Roman" w:hAnsi="Consolas" w:cs="Consolas"/>
          <w:color w:val="333333"/>
          <w:sz w:val="20"/>
          <w:szCs w:val="20"/>
        </w:rPr>
        <w:t>)</w:t>
      </w:r>
    </w:p>
    <w:p w:rsidR="00CA6E74" w:rsidRPr="00CA6E74" w:rsidRDefault="00CA6E74" w:rsidP="00CA6E74">
      <w:pPr>
        <w:numPr>
          <w:ilvl w:val="0"/>
          <w:numId w:val="48"/>
        </w:numPr>
        <w:spacing w:beforeAutospacing="1" w:after="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as we can see from above, the two probabilities (</w:t>
      </w:r>
      <w:r w:rsidRPr="00CA6E74">
        <w:rPr>
          <w:rFonts w:ascii="Consolas" w:eastAsia="Times New Roman" w:hAnsi="Consolas" w:cs="Consolas"/>
          <w:color w:val="333333"/>
          <w:sz w:val="20"/>
          <w:szCs w:val="20"/>
        </w:rPr>
        <w:t>r pbinom(2, size = 500, prob = .01)*100</w:t>
      </w:r>
      <w:r w:rsidRPr="00CA6E74">
        <w:rPr>
          <w:rFonts w:ascii="Helvetica" w:eastAsia="Times New Roman" w:hAnsi="Helvetica" w:cs="Helvetica"/>
          <w:color w:val="333333"/>
          <w:sz w:val="20"/>
          <w:szCs w:val="20"/>
        </w:rPr>
        <w:t>% vs </w:t>
      </w:r>
      <w:r w:rsidRPr="00CA6E74">
        <w:rPr>
          <w:rFonts w:ascii="Consolas" w:eastAsia="Times New Roman" w:hAnsi="Consolas" w:cs="Consolas"/>
          <w:color w:val="333333"/>
          <w:sz w:val="20"/>
          <w:szCs w:val="20"/>
        </w:rPr>
        <w:t>r pbinom(2, size = 500, prob = .01)*100</w:t>
      </w:r>
      <w:r w:rsidRPr="00CA6E74">
        <w:rPr>
          <w:rFonts w:ascii="Helvetica" w:eastAsia="Times New Roman" w:hAnsi="Helvetica" w:cs="Helvetica"/>
          <w:color w:val="333333"/>
          <w:sz w:val="20"/>
          <w:szCs w:val="20"/>
        </w:rPr>
        <w:t>%) are extremely close</w:t>
      </w:r>
    </w:p>
    <w:p w:rsidR="00CA6E74" w:rsidRPr="00CA6E74" w:rsidRDefault="00CA6E74" w:rsidP="00CA6E74">
      <w:pPr>
        <w:spacing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$\pagebreak$</w:t>
      </w:r>
    </w:p>
    <w:p w:rsidR="00CA6E74" w:rsidRPr="00CA6E74" w:rsidRDefault="00CA6E74" w:rsidP="00CA6E74">
      <w:pPr>
        <w:pBdr>
          <w:bottom w:val="single" w:sz="6" w:space="4" w:color="EEEEEE"/>
        </w:pBdr>
        <w:spacing w:before="240" w:after="240" w:line="240" w:lineRule="auto"/>
        <w:outlineLvl w:val="1"/>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Asymptotics</w:t>
      </w:r>
    </w:p>
    <w:p w:rsidR="00CA6E74" w:rsidRPr="00CA6E74" w:rsidRDefault="00CA6E74" w:rsidP="00CA6E74">
      <w:pPr>
        <w:numPr>
          <w:ilvl w:val="0"/>
          <w:numId w:val="4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asymptotics</w:t>
      </w:r>
      <w:r w:rsidRPr="00CA6E74">
        <w:rPr>
          <w:rFonts w:ascii="Helvetica" w:eastAsia="Times New Roman" w:hAnsi="Helvetica" w:cs="Helvetica"/>
          <w:color w:val="333333"/>
          <w:sz w:val="20"/>
          <w:szCs w:val="20"/>
        </w:rPr>
        <w:t> = behavior of statistics as sample size $\rightarrow$ $\infty$</w:t>
      </w:r>
    </w:p>
    <w:p w:rsidR="00CA6E74" w:rsidRPr="00CA6E74" w:rsidRDefault="00CA6E74" w:rsidP="00CA6E74">
      <w:pPr>
        <w:numPr>
          <w:ilvl w:val="0"/>
          <w:numId w:val="4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useful for simple statistical inference/approximations</w:t>
      </w:r>
    </w:p>
    <w:p w:rsidR="00CA6E74" w:rsidRPr="00CA6E74" w:rsidRDefault="00CA6E74" w:rsidP="00CA6E74">
      <w:pPr>
        <w:numPr>
          <w:ilvl w:val="0"/>
          <w:numId w:val="4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form basis for frequentist interpretation of probabilities ("Law of Large Numbers")</w:t>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Law of Large Numbers (LLN)</w:t>
      </w:r>
    </w:p>
    <w:p w:rsidR="00CA6E74" w:rsidRPr="00CA6E74" w:rsidRDefault="00CA6E74" w:rsidP="00CA6E74">
      <w:pPr>
        <w:numPr>
          <w:ilvl w:val="0"/>
          <w:numId w:val="5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IID sample statistic that estimates property of the sample (i.e. mean, variance) </w:t>
      </w:r>
      <w:r w:rsidRPr="00CA6E74">
        <w:rPr>
          <w:rFonts w:ascii="Helvetica" w:eastAsia="Times New Roman" w:hAnsi="Helvetica" w:cs="Helvetica"/>
          <w:b/>
          <w:bCs/>
          <w:i/>
          <w:iCs/>
          <w:color w:val="333333"/>
          <w:sz w:val="20"/>
          <w:szCs w:val="20"/>
        </w:rPr>
        <w:t>becomes</w:t>
      </w:r>
      <w:r w:rsidRPr="00CA6E74">
        <w:rPr>
          <w:rFonts w:ascii="Helvetica" w:eastAsia="Times New Roman" w:hAnsi="Helvetica" w:cs="Helvetica"/>
          <w:color w:val="333333"/>
          <w:sz w:val="20"/>
          <w:szCs w:val="20"/>
        </w:rPr>
        <w:t> the population statistic (i.e. population mean, population variance) as $n$ increases</w:t>
      </w:r>
    </w:p>
    <w:p w:rsidR="00CA6E74" w:rsidRPr="00CA6E74" w:rsidRDefault="00CA6E74" w:rsidP="00CA6E74">
      <w:pPr>
        <w:numPr>
          <w:ilvl w:val="0"/>
          <w:numId w:val="5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t>**Note: an estimator is *</w:t>
      </w:r>
      <w:r w:rsidRPr="00CA6E74">
        <w:rPr>
          <w:rFonts w:ascii="Helvetica" w:eastAsia="Times New Roman" w:hAnsi="Helvetica" w:cs="Helvetica"/>
          <w:color w:val="333333"/>
          <w:sz w:val="20"/>
          <w:szCs w:val="20"/>
        </w:rPr>
        <w:t>consistent** if it converges to what it is estimating *</w:t>
      </w:r>
    </w:p>
    <w:p w:rsidR="00CA6E74" w:rsidRPr="00CA6E74" w:rsidRDefault="00CA6E74" w:rsidP="00CA6E74">
      <w:pPr>
        <w:numPr>
          <w:ilvl w:val="0"/>
          <w:numId w:val="5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sample mean/variance/standard deviation are all </w:t>
      </w:r>
      <w:r w:rsidRPr="00CA6E74">
        <w:rPr>
          <w:rFonts w:ascii="Helvetica" w:eastAsia="Times New Roman" w:hAnsi="Helvetica" w:cs="Helvetica"/>
          <w:b/>
          <w:bCs/>
          <w:i/>
          <w:iCs/>
          <w:color w:val="333333"/>
          <w:sz w:val="20"/>
          <w:szCs w:val="20"/>
        </w:rPr>
        <w:t>consistent estimators</w:t>
      </w:r>
      <w:r w:rsidRPr="00CA6E74">
        <w:rPr>
          <w:rFonts w:ascii="Helvetica" w:eastAsia="Times New Roman" w:hAnsi="Helvetica" w:cs="Helvetica"/>
          <w:color w:val="333333"/>
          <w:sz w:val="20"/>
          <w:szCs w:val="20"/>
        </w:rPr>
        <w:t> for their population counterparts</w:t>
      </w:r>
    </w:p>
    <w:p w:rsidR="00CA6E74" w:rsidRPr="00CA6E74" w:rsidRDefault="00CA6E74" w:rsidP="00CA6E74">
      <w:pPr>
        <w:numPr>
          <w:ilvl w:val="1"/>
          <w:numId w:val="5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$\bar X_n$ is average of the result of $n$ coin flips (i.e. the sample proportion of heads)</w:t>
      </w:r>
    </w:p>
    <w:p w:rsidR="00CA6E74" w:rsidRPr="00CA6E74" w:rsidRDefault="00CA6E74" w:rsidP="00CA6E74">
      <w:pPr>
        <w:numPr>
          <w:ilvl w:val="1"/>
          <w:numId w:val="5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as we flip a fair coin over and over, it </w:t>
      </w:r>
      <w:r w:rsidRPr="00CA6E74">
        <w:rPr>
          <w:rFonts w:ascii="Helvetica" w:eastAsia="Times New Roman" w:hAnsi="Helvetica" w:cs="Helvetica"/>
          <w:b/>
          <w:bCs/>
          <w:i/>
          <w:iCs/>
          <w:color w:val="333333"/>
          <w:sz w:val="20"/>
          <w:szCs w:val="20"/>
        </w:rPr>
        <w:t>eventually converges</w:t>
      </w:r>
      <w:r w:rsidRPr="00CA6E74">
        <w:rPr>
          <w:rFonts w:ascii="Helvetica" w:eastAsia="Times New Roman" w:hAnsi="Helvetica" w:cs="Helvetica"/>
          <w:color w:val="333333"/>
          <w:sz w:val="20"/>
          <w:szCs w:val="20"/>
        </w:rPr>
        <w:t> to the true probability of a head</w:t>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lastRenderedPageBreak/>
        <w:t xml:space="preserve">Example - LLN for Normal and Bernoulli </w:t>
      </w:r>
      <w:proofErr w:type="gramStart"/>
      <w:r w:rsidRPr="00CA6E74">
        <w:rPr>
          <w:rFonts w:ascii="Helvetica" w:eastAsia="Times New Roman" w:hAnsi="Helvetica" w:cs="Helvetica"/>
          <w:b/>
          <w:bCs/>
          <w:color w:val="333333"/>
          <w:sz w:val="20"/>
          <w:szCs w:val="20"/>
        </w:rPr>
        <w:t>Distribution</w:t>
      </w:r>
      <w:proofErr w:type="gramEnd"/>
    </w:p>
    <w:p w:rsidR="00CA6E74" w:rsidRPr="00CA6E74" w:rsidRDefault="00CA6E74" w:rsidP="00CA6E74">
      <w:pPr>
        <w:numPr>
          <w:ilvl w:val="0"/>
          <w:numId w:val="5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for this example, we will simulate 10000 samples from the normal and Bernoulli distributions respectively</w:t>
      </w:r>
    </w:p>
    <w:p w:rsidR="00CA6E74" w:rsidRPr="00CA6E74" w:rsidRDefault="00CA6E74" w:rsidP="00CA6E74">
      <w:pPr>
        <w:numPr>
          <w:ilvl w:val="0"/>
          <w:numId w:val="5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we will plot the distribution of sample means as $n$ increases and compare it to the population means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load</w:t>
      </w:r>
      <w:proofErr w:type="gramEnd"/>
      <w:r w:rsidRPr="00CA6E74">
        <w:rPr>
          <w:rFonts w:ascii="Consolas" w:eastAsia="Times New Roman" w:hAnsi="Consolas" w:cs="Consolas"/>
          <w:color w:val="969896"/>
          <w:sz w:val="20"/>
          <w:szCs w:val="20"/>
        </w:rPr>
        <w:t xml:space="preserve"> library</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library(</w:t>
      </w:r>
      <w:proofErr w:type="gramEnd"/>
      <w:r w:rsidRPr="00CA6E74">
        <w:rPr>
          <w:rFonts w:ascii="Consolas" w:eastAsia="Times New Roman" w:hAnsi="Consolas" w:cs="Consolas"/>
          <w:color w:val="333333"/>
          <w:sz w:val="20"/>
          <w:szCs w:val="20"/>
        </w:rPr>
        <w:t>gridExtra)</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specify number of trials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n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10000</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calculate sample (from normal distribution) means for different size of 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means</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cumsum(rnorm(n))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plot</w:t>
      </w:r>
      <w:proofErr w:type="gramEnd"/>
      <w:r w:rsidRPr="00CA6E74">
        <w:rPr>
          <w:rFonts w:ascii="Consolas" w:eastAsia="Times New Roman" w:hAnsi="Consolas" w:cs="Consolas"/>
          <w:color w:val="969896"/>
          <w:sz w:val="20"/>
          <w:szCs w:val="20"/>
        </w:rPr>
        <w:t xml:space="preserve"> sample size vs sample mean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g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ggplot(</w:t>
      </w:r>
      <w:proofErr w:type="gramEnd"/>
      <w:r w:rsidRPr="00CA6E74">
        <w:rPr>
          <w:rFonts w:ascii="Consolas" w:eastAsia="Times New Roman" w:hAnsi="Consolas" w:cs="Consolas"/>
          <w:color w:val="A71D5D"/>
          <w:sz w:val="20"/>
          <w:szCs w:val="20"/>
        </w:rPr>
        <w:t>data.frame</w:t>
      </w:r>
      <w:r w:rsidRPr="00CA6E74">
        <w:rPr>
          <w:rFonts w:ascii="Consolas" w:eastAsia="Times New Roman" w:hAnsi="Consolas" w:cs="Consolas"/>
          <w:color w:val="333333"/>
          <w:sz w:val="20"/>
          <w:szCs w:val="20"/>
        </w:rPr>
        <w:t>(</w:t>
      </w:r>
      <w:r w:rsidRPr="00CA6E74">
        <w:rPr>
          <w:rFonts w:ascii="Consolas" w:eastAsia="Times New Roman" w:hAnsi="Consolas" w:cs="Consolas"/>
          <w:color w:val="ED6A43"/>
          <w:sz w:val="20"/>
          <w:szCs w:val="20"/>
        </w:rPr>
        <w:t>x</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n, </w:t>
      </w:r>
      <w:r w:rsidRPr="00CA6E74">
        <w:rPr>
          <w:rFonts w:ascii="Consolas" w:eastAsia="Times New Roman" w:hAnsi="Consolas" w:cs="Consolas"/>
          <w:color w:val="ED6A43"/>
          <w:sz w:val="20"/>
          <w:szCs w:val="20"/>
        </w:rPr>
        <w:t>y</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means), aes(</w:t>
      </w:r>
      <w:r w:rsidRPr="00CA6E74">
        <w:rPr>
          <w:rFonts w:ascii="Consolas" w:eastAsia="Times New Roman" w:hAnsi="Consolas" w:cs="Consolas"/>
          <w:color w:val="ED6A43"/>
          <w:sz w:val="20"/>
          <w:szCs w:val="20"/>
        </w:rPr>
        <w:t>x</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x, </w:t>
      </w:r>
      <w:r w:rsidRPr="00CA6E74">
        <w:rPr>
          <w:rFonts w:ascii="Consolas" w:eastAsia="Times New Roman" w:hAnsi="Consolas" w:cs="Consolas"/>
          <w:color w:val="ED6A43"/>
          <w:sz w:val="20"/>
          <w:szCs w:val="20"/>
        </w:rPr>
        <w:t>y</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y))</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g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g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w:t>
      </w:r>
      <w:proofErr w:type="gramStart"/>
      <w:r w:rsidRPr="00CA6E74">
        <w:rPr>
          <w:rFonts w:ascii="Consolas" w:eastAsia="Times New Roman" w:hAnsi="Consolas" w:cs="Consolas"/>
          <w:color w:val="333333"/>
          <w:sz w:val="20"/>
          <w:szCs w:val="20"/>
        </w:rPr>
        <w:t>hline(</w:t>
      </w:r>
      <w:proofErr w:type="gramEnd"/>
      <w:r w:rsidRPr="00CA6E74">
        <w:rPr>
          <w:rFonts w:ascii="Consolas" w:eastAsia="Times New Roman" w:hAnsi="Consolas" w:cs="Consolas"/>
          <w:color w:val="ED6A43"/>
          <w:sz w:val="20"/>
          <w:szCs w:val="20"/>
        </w:rPr>
        <w:t>yintercept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geom_line(</w:t>
      </w:r>
      <w:r w:rsidRPr="00CA6E74">
        <w:rPr>
          <w:rFonts w:ascii="Consolas" w:eastAsia="Times New Roman" w:hAnsi="Consolas" w:cs="Consolas"/>
          <w:color w:val="ED6A43"/>
          <w:sz w:val="20"/>
          <w:szCs w:val="20"/>
        </w:rPr>
        <w:t>size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g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g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labs(</w:t>
      </w:r>
      <w:r w:rsidRPr="00CA6E74">
        <w:rPr>
          <w:rFonts w:ascii="Consolas" w:eastAsia="Times New Roman" w:hAnsi="Consolas" w:cs="Consolas"/>
          <w:color w:val="ED6A43"/>
          <w:sz w:val="20"/>
          <w:szCs w:val="20"/>
        </w:rPr>
        <w:t>x</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183691"/>
          <w:sz w:val="20"/>
          <w:szCs w:val="20"/>
        </w:rPr>
        <w:t>"Number of obs"</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y</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183691"/>
          <w:sz w:val="20"/>
          <w:szCs w:val="20"/>
        </w:rPr>
        <w:t>"Cumulative mean"</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g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g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ggtitle(</w:t>
      </w:r>
      <w:proofErr w:type="gramEnd"/>
      <w:r w:rsidRPr="00CA6E74">
        <w:rPr>
          <w:rFonts w:ascii="Consolas" w:eastAsia="Times New Roman" w:hAnsi="Consolas" w:cs="Consolas"/>
          <w:color w:val="183691"/>
          <w:sz w:val="20"/>
          <w:szCs w:val="20"/>
        </w:rPr>
        <w:t>"Normal Distribution"</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calculate sample (coin flips) means for different size of 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means</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cumsum(sample(</w:t>
      </w:r>
      <w:r w:rsidRPr="00CA6E74">
        <w:rPr>
          <w:rFonts w:ascii="Consolas" w:eastAsia="Times New Roman" w:hAnsi="Consolas" w:cs="Consolas"/>
          <w:color w:val="0086B3"/>
          <w:sz w:val="20"/>
          <w:szCs w:val="20"/>
        </w:rPr>
        <w:t>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n , </w:t>
      </w:r>
      <w:r w:rsidRPr="00CA6E74">
        <w:rPr>
          <w:rFonts w:ascii="Consolas" w:eastAsia="Times New Roman" w:hAnsi="Consolas" w:cs="Consolas"/>
          <w:color w:val="ED6A43"/>
          <w:sz w:val="20"/>
          <w:szCs w:val="20"/>
        </w:rPr>
        <w:t>replace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TRUE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plot</w:t>
      </w:r>
      <w:proofErr w:type="gramEnd"/>
      <w:r w:rsidRPr="00CA6E74">
        <w:rPr>
          <w:rFonts w:ascii="Consolas" w:eastAsia="Times New Roman" w:hAnsi="Consolas" w:cs="Consolas"/>
          <w:color w:val="969896"/>
          <w:sz w:val="20"/>
          <w:szCs w:val="20"/>
        </w:rPr>
        <w:t xml:space="preserve"> sample size vs sample mean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p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ggplot(</w:t>
      </w:r>
      <w:proofErr w:type="gramEnd"/>
      <w:r w:rsidRPr="00CA6E74">
        <w:rPr>
          <w:rFonts w:ascii="Consolas" w:eastAsia="Times New Roman" w:hAnsi="Consolas" w:cs="Consolas"/>
          <w:color w:val="A71D5D"/>
          <w:sz w:val="20"/>
          <w:szCs w:val="20"/>
        </w:rPr>
        <w:t>data.frame</w:t>
      </w:r>
      <w:r w:rsidRPr="00CA6E74">
        <w:rPr>
          <w:rFonts w:ascii="Consolas" w:eastAsia="Times New Roman" w:hAnsi="Consolas" w:cs="Consolas"/>
          <w:color w:val="333333"/>
          <w:sz w:val="20"/>
          <w:szCs w:val="20"/>
        </w:rPr>
        <w:t>(</w:t>
      </w:r>
      <w:r w:rsidRPr="00CA6E74">
        <w:rPr>
          <w:rFonts w:ascii="Consolas" w:eastAsia="Times New Roman" w:hAnsi="Consolas" w:cs="Consolas"/>
          <w:color w:val="ED6A43"/>
          <w:sz w:val="20"/>
          <w:szCs w:val="20"/>
        </w:rPr>
        <w:t>x</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n, </w:t>
      </w:r>
      <w:r w:rsidRPr="00CA6E74">
        <w:rPr>
          <w:rFonts w:ascii="Consolas" w:eastAsia="Times New Roman" w:hAnsi="Consolas" w:cs="Consolas"/>
          <w:color w:val="ED6A43"/>
          <w:sz w:val="20"/>
          <w:szCs w:val="20"/>
        </w:rPr>
        <w:t>y</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means), aes(</w:t>
      </w:r>
      <w:r w:rsidRPr="00CA6E74">
        <w:rPr>
          <w:rFonts w:ascii="Consolas" w:eastAsia="Times New Roman" w:hAnsi="Consolas" w:cs="Consolas"/>
          <w:color w:val="ED6A43"/>
          <w:sz w:val="20"/>
          <w:szCs w:val="20"/>
        </w:rPr>
        <w:t>x</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x, </w:t>
      </w:r>
      <w:r w:rsidRPr="00CA6E74">
        <w:rPr>
          <w:rFonts w:ascii="Consolas" w:eastAsia="Times New Roman" w:hAnsi="Consolas" w:cs="Consolas"/>
          <w:color w:val="ED6A43"/>
          <w:sz w:val="20"/>
          <w:szCs w:val="20"/>
        </w:rPr>
        <w:t>y</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y))</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p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p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w:t>
      </w:r>
      <w:proofErr w:type="gramStart"/>
      <w:r w:rsidRPr="00CA6E74">
        <w:rPr>
          <w:rFonts w:ascii="Consolas" w:eastAsia="Times New Roman" w:hAnsi="Consolas" w:cs="Consolas"/>
          <w:color w:val="333333"/>
          <w:sz w:val="20"/>
          <w:szCs w:val="20"/>
        </w:rPr>
        <w:t>hline(</w:t>
      </w:r>
      <w:proofErr w:type="gramEnd"/>
      <w:r w:rsidRPr="00CA6E74">
        <w:rPr>
          <w:rFonts w:ascii="Consolas" w:eastAsia="Times New Roman" w:hAnsi="Consolas" w:cs="Consolas"/>
          <w:color w:val="ED6A43"/>
          <w:sz w:val="20"/>
          <w:szCs w:val="20"/>
        </w:rPr>
        <w:t>yintercept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0.5</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geom_line(</w:t>
      </w:r>
      <w:r w:rsidRPr="00CA6E74">
        <w:rPr>
          <w:rFonts w:ascii="Consolas" w:eastAsia="Times New Roman" w:hAnsi="Consolas" w:cs="Consolas"/>
          <w:color w:val="ED6A43"/>
          <w:sz w:val="20"/>
          <w:szCs w:val="20"/>
        </w:rPr>
        <w:t>size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p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p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labs(</w:t>
      </w:r>
      <w:r w:rsidRPr="00CA6E74">
        <w:rPr>
          <w:rFonts w:ascii="Consolas" w:eastAsia="Times New Roman" w:hAnsi="Consolas" w:cs="Consolas"/>
          <w:color w:val="ED6A43"/>
          <w:sz w:val="20"/>
          <w:szCs w:val="20"/>
        </w:rPr>
        <w:t>x</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183691"/>
          <w:sz w:val="20"/>
          <w:szCs w:val="20"/>
        </w:rPr>
        <w:t>"Number of obs"</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y</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183691"/>
          <w:sz w:val="20"/>
          <w:szCs w:val="20"/>
        </w:rPr>
        <w:t>"Cumulative mean"</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p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p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ggtitle(</w:t>
      </w:r>
      <w:proofErr w:type="gramEnd"/>
      <w:r w:rsidRPr="00CA6E74">
        <w:rPr>
          <w:rFonts w:ascii="Consolas" w:eastAsia="Times New Roman" w:hAnsi="Consolas" w:cs="Consolas"/>
          <w:color w:val="183691"/>
          <w:sz w:val="20"/>
          <w:szCs w:val="20"/>
        </w:rPr>
        <w:t>"Bernoulli Distribution (Coin Flip)"</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combine</w:t>
      </w:r>
      <w:proofErr w:type="gramEnd"/>
      <w:r w:rsidRPr="00CA6E74">
        <w:rPr>
          <w:rFonts w:ascii="Consolas" w:eastAsia="Times New Roman" w:hAnsi="Consolas" w:cs="Consolas"/>
          <w:color w:val="969896"/>
          <w:sz w:val="20"/>
          <w:szCs w:val="20"/>
        </w:rPr>
        <w:t xml:space="preserve"> plots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grid.arrange(</w:t>
      </w:r>
      <w:proofErr w:type="gramEnd"/>
      <w:r w:rsidRPr="00CA6E74">
        <w:rPr>
          <w:rFonts w:ascii="Consolas" w:eastAsia="Times New Roman" w:hAnsi="Consolas" w:cs="Consolas"/>
          <w:color w:val="333333"/>
          <w:sz w:val="20"/>
          <w:szCs w:val="20"/>
        </w:rPr>
        <w:t xml:space="preserve">g, p, </w:t>
      </w:r>
      <w:r w:rsidRPr="00CA6E74">
        <w:rPr>
          <w:rFonts w:ascii="Consolas" w:eastAsia="Times New Roman" w:hAnsi="Consolas" w:cs="Consolas"/>
          <w:color w:val="ED6A43"/>
          <w:sz w:val="20"/>
          <w:szCs w:val="20"/>
        </w:rPr>
        <w:t>ncol</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w:t>
      </w:r>
      <w:r w:rsidRPr="00CA6E74">
        <w:rPr>
          <w:rFonts w:ascii="Consolas" w:eastAsia="Times New Roman" w:hAnsi="Consolas" w:cs="Consolas"/>
          <w:color w:val="333333"/>
          <w:sz w:val="20"/>
          <w:szCs w:val="20"/>
        </w:rPr>
        <w:t>)</w:t>
      </w:r>
    </w:p>
    <w:p w:rsidR="00CA6E74" w:rsidRPr="00CA6E74" w:rsidRDefault="00CA6E74" w:rsidP="00CA6E74">
      <w:pPr>
        <w:numPr>
          <w:ilvl w:val="0"/>
          <w:numId w:val="5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as we can see from above, for both distributions the sample means undeniably approach the respective population means as $n$ increases</w:t>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Central Limit Theorem</w:t>
      </w:r>
    </w:p>
    <w:p w:rsidR="00CA6E74" w:rsidRPr="00CA6E74" w:rsidRDefault="00CA6E74" w:rsidP="00CA6E74">
      <w:pPr>
        <w:numPr>
          <w:ilvl w:val="0"/>
          <w:numId w:val="5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one of the most important theorems in statistics</w:t>
      </w:r>
    </w:p>
    <w:p w:rsidR="00CA6E74" w:rsidRPr="00CA6E74" w:rsidRDefault="00CA6E74" w:rsidP="00CA6E74">
      <w:pPr>
        <w:numPr>
          <w:ilvl w:val="0"/>
          <w:numId w:val="5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distribution of means of IID variables approaches the standard normal as sample size $n$ increases</w:t>
      </w:r>
    </w:p>
    <w:p w:rsidR="00CA6E74" w:rsidRPr="00CA6E74" w:rsidRDefault="00CA6E74" w:rsidP="00CA6E74">
      <w:pPr>
        <w:numPr>
          <w:ilvl w:val="0"/>
          <w:numId w:val="5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in other words, for large values of $n$, $$\frac{\mbox{Estimate} - \mbox{Mean of Estimate}}{\mbox{Std. Err. of Estimate}} = \frac{\bar X_n - \mu}{\sigma / \sqrt{n}}=\frac{\sqrt n (\bar X_n - \mu)}{\sigma} \longrightarrow N(0, 1)$$</w:t>
      </w:r>
    </w:p>
    <w:p w:rsidR="00CA6E74" w:rsidRPr="00CA6E74" w:rsidRDefault="00CA6E74" w:rsidP="00CA6E74">
      <w:pPr>
        <w:numPr>
          <w:ilvl w:val="0"/>
          <w:numId w:val="5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this translates to the distribution of the sample mean $\bar X_n$ is approximately $N(\mu, \sigma^2/n)$</w:t>
      </w:r>
    </w:p>
    <w:p w:rsidR="00CA6E74" w:rsidRPr="00CA6E74" w:rsidRDefault="00CA6E74" w:rsidP="00CA6E74">
      <w:pPr>
        <w:numPr>
          <w:ilvl w:val="1"/>
          <w:numId w:val="5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distribution is centered at the population mean</w:t>
      </w:r>
    </w:p>
    <w:p w:rsidR="00CA6E74" w:rsidRPr="00CA6E74" w:rsidRDefault="00CA6E74" w:rsidP="00CA6E74">
      <w:pPr>
        <w:numPr>
          <w:ilvl w:val="1"/>
          <w:numId w:val="5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with standard deviation = standard error of the mean</w:t>
      </w:r>
    </w:p>
    <w:p w:rsidR="00CA6E74" w:rsidRPr="00CA6E74" w:rsidRDefault="00CA6E74" w:rsidP="00CA6E74">
      <w:pPr>
        <w:numPr>
          <w:ilvl w:val="0"/>
          <w:numId w:val="5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lastRenderedPageBreak/>
        <w:t>typically the Central Limit Theorem can be applied when $n \geq 30$</w:t>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Example - CLT with Bernoulli Trials (Coin Flips)</w:t>
      </w:r>
    </w:p>
    <w:p w:rsidR="00CA6E74" w:rsidRPr="00CA6E74" w:rsidRDefault="00CA6E74" w:rsidP="00CA6E74">
      <w:pPr>
        <w:numPr>
          <w:ilvl w:val="0"/>
          <w:numId w:val="5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for this example, we will simulate $n$ flips of a possibly unfair coin</w:t>
      </w:r>
    </w:p>
    <w:p w:rsidR="00CA6E74" w:rsidRPr="00CA6E74" w:rsidRDefault="00CA6E74" w:rsidP="00CA6E74">
      <w:pPr>
        <w:numPr>
          <w:ilvl w:val="1"/>
          <w:numId w:val="5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let $X_i$ be the 0 or 1 result of the $i^{th}$ flip of a possibly unfair coin</w:t>
      </w:r>
    </w:p>
    <w:p w:rsidR="00CA6E74" w:rsidRPr="00CA6E74" w:rsidRDefault="00CA6E74" w:rsidP="00CA6E74">
      <w:pPr>
        <w:numPr>
          <w:ilvl w:val="1"/>
          <w:numId w:val="5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sample proportion , $\hat p$, is the average of the coin flips</w:t>
      </w:r>
    </w:p>
    <w:p w:rsidR="00CA6E74" w:rsidRPr="00CA6E74" w:rsidRDefault="00CA6E74" w:rsidP="00CA6E74">
      <w:pPr>
        <w:numPr>
          <w:ilvl w:val="1"/>
          <w:numId w:val="5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$E[X_i] = p$ and $Var(X_i) = p(1-p)$</w:t>
      </w:r>
    </w:p>
    <w:p w:rsidR="00CA6E74" w:rsidRPr="00CA6E74" w:rsidRDefault="00CA6E74" w:rsidP="00CA6E74">
      <w:pPr>
        <w:numPr>
          <w:ilvl w:val="1"/>
          <w:numId w:val="5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standard error of the mean is $SE = \sqrt{p(1-p)/n}$</w:t>
      </w:r>
    </w:p>
    <w:p w:rsidR="00CA6E74" w:rsidRPr="00CA6E74" w:rsidRDefault="00CA6E74" w:rsidP="00CA6E74">
      <w:pPr>
        <w:numPr>
          <w:ilvl w:val="0"/>
          <w:numId w:val="5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in principle, normalizing the random variable $X_i$, we should get an approximately standard normal distribution $$\frac{\hat p - p}{\sqrt{p(1-p)/n}} \sim N(0,~1)$$</w:t>
      </w:r>
    </w:p>
    <w:p w:rsidR="00CA6E74" w:rsidRPr="00CA6E74" w:rsidRDefault="00CA6E74" w:rsidP="00CA6E74">
      <w:pPr>
        <w:numPr>
          <w:ilvl w:val="0"/>
          <w:numId w:val="5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therefore, we will flip a coin $n$ times, take the sample proportion of heads (successes with probability $p$), subtract off 0.5 (ideal sample proportion) and multiply the result by $\frac{1}{2 \sqrt{n}}$ and compare it to the standard normal</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specify number of simulations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nosim</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1000</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convert to standard normal</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795DA3"/>
          <w:sz w:val="20"/>
          <w:szCs w:val="20"/>
        </w:rPr>
        <w:t>cfunc</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function</w:t>
      </w:r>
      <w:r w:rsidRPr="00CA6E74">
        <w:rPr>
          <w:rFonts w:ascii="Consolas" w:eastAsia="Times New Roman" w:hAnsi="Consolas" w:cs="Consolas"/>
          <w:color w:val="333333"/>
          <w:sz w:val="20"/>
          <w:szCs w:val="20"/>
        </w:rPr>
        <w:t xml:space="preserve">(x, n) </w:t>
      </w:r>
      <w:r w:rsidRPr="00CA6E74">
        <w:rPr>
          <w:rFonts w:ascii="Consolas" w:eastAsia="Times New Roman" w:hAnsi="Consolas" w:cs="Consolas"/>
          <w:color w:val="0086B3"/>
          <w:sz w:val="20"/>
          <w:szCs w:val="20"/>
        </w:rPr>
        <w:t>2</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sqrt(n)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(mean(x)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0.5</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simulate data for sample sizes 10, 20, and 30</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dat</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data.frame</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x</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c(</w:t>
      </w:r>
      <w:proofErr w:type="gramEnd"/>
      <w:r w:rsidRPr="00CA6E74">
        <w:rPr>
          <w:rFonts w:ascii="Consolas" w:eastAsia="Times New Roman" w:hAnsi="Consolas" w:cs="Consolas"/>
          <w:color w:val="333333"/>
          <w:sz w:val="20"/>
          <w:szCs w:val="20"/>
        </w:rPr>
        <w:t>apply(</w:t>
      </w:r>
      <w:r w:rsidRPr="00CA6E74">
        <w:rPr>
          <w:rFonts w:ascii="Consolas" w:eastAsia="Times New Roman" w:hAnsi="Consolas" w:cs="Consolas"/>
          <w:color w:val="A71D5D"/>
          <w:sz w:val="20"/>
          <w:szCs w:val="20"/>
        </w:rPr>
        <w:t>matrix</w:t>
      </w:r>
      <w:r w:rsidRPr="00CA6E74">
        <w:rPr>
          <w:rFonts w:ascii="Consolas" w:eastAsia="Times New Roman" w:hAnsi="Consolas" w:cs="Consolas"/>
          <w:color w:val="333333"/>
          <w:sz w:val="20"/>
          <w:szCs w:val="20"/>
        </w:rPr>
        <w:t>(sample(</w:t>
      </w:r>
      <w:r w:rsidRPr="00CA6E74">
        <w:rPr>
          <w:rFonts w:ascii="Consolas" w:eastAsia="Times New Roman" w:hAnsi="Consolas" w:cs="Consolas"/>
          <w:color w:val="0086B3"/>
          <w:sz w:val="20"/>
          <w:szCs w:val="20"/>
        </w:rPr>
        <w:t>0</w:t>
      </w:r>
      <w:r w:rsidRPr="00CA6E74">
        <w:rPr>
          <w:rFonts w:ascii="Consolas" w:eastAsia="Times New Roman" w:hAnsi="Consolas" w:cs="Consolas"/>
          <w:color w:val="A71D5D"/>
          <w:sz w:val="20"/>
          <w:szCs w:val="20"/>
        </w:rPr>
        <w:t>:</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nosim</w:t>
      </w:r>
      <w:r w:rsidRPr="00CA6E74">
        <w:rPr>
          <w:rFonts w:ascii="Consolas" w:eastAsia="Times New Roman" w:hAnsi="Consolas" w:cs="Consolas"/>
          <w:color w:val="A71D5D"/>
          <w:sz w:val="20"/>
          <w:szCs w:val="20"/>
        </w:rPr>
        <w:t>*</w:t>
      </w:r>
      <w:r w:rsidRPr="00CA6E74">
        <w:rPr>
          <w:rFonts w:ascii="Consolas" w:eastAsia="Times New Roman" w:hAnsi="Consolas" w:cs="Consolas"/>
          <w:color w:val="0086B3"/>
          <w:sz w:val="20"/>
          <w:szCs w:val="20"/>
        </w:rPr>
        <w:t>10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replace</w:t>
      </w:r>
      <w:r w:rsidRPr="00CA6E74">
        <w:rPr>
          <w:rFonts w:ascii="Consolas" w:eastAsia="Times New Roman" w:hAnsi="Consolas" w:cs="Consolas"/>
          <w:color w:val="A71D5D"/>
          <w:sz w:val="20"/>
          <w:szCs w:val="20"/>
        </w:rPr>
        <w:t>=</w:t>
      </w:r>
      <w:r w:rsidRPr="00CA6E74">
        <w:rPr>
          <w:rFonts w:ascii="Consolas" w:eastAsia="Times New Roman" w:hAnsi="Consolas" w:cs="Consolas"/>
          <w:color w:val="0086B3"/>
          <w:sz w:val="20"/>
          <w:szCs w:val="20"/>
        </w:rPr>
        <w:t>TRUE</w:t>
      </w:r>
      <w:r w:rsidRPr="00CA6E74">
        <w:rPr>
          <w:rFonts w:ascii="Consolas" w:eastAsia="Times New Roman" w:hAnsi="Consolas" w:cs="Consolas"/>
          <w:color w:val="333333"/>
          <w:sz w:val="20"/>
          <w:szCs w:val="20"/>
        </w:rPr>
        <w:t xml:space="preserve">), nosim),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cfunc, </w:t>
      </w:r>
      <w:r w:rsidRPr="00CA6E74">
        <w:rPr>
          <w:rFonts w:ascii="Consolas" w:eastAsia="Times New Roman" w:hAnsi="Consolas" w:cs="Consolas"/>
          <w:color w:val="0086B3"/>
          <w:sz w:val="20"/>
          <w:szCs w:val="20"/>
        </w:rPr>
        <w:t>10</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apply(</w:t>
      </w:r>
      <w:proofErr w:type="gramEnd"/>
      <w:r w:rsidRPr="00CA6E74">
        <w:rPr>
          <w:rFonts w:ascii="Consolas" w:eastAsia="Times New Roman" w:hAnsi="Consolas" w:cs="Consolas"/>
          <w:color w:val="A71D5D"/>
          <w:sz w:val="20"/>
          <w:szCs w:val="20"/>
        </w:rPr>
        <w:t>matrix</w:t>
      </w:r>
      <w:r w:rsidRPr="00CA6E74">
        <w:rPr>
          <w:rFonts w:ascii="Consolas" w:eastAsia="Times New Roman" w:hAnsi="Consolas" w:cs="Consolas"/>
          <w:color w:val="333333"/>
          <w:sz w:val="20"/>
          <w:szCs w:val="20"/>
        </w:rPr>
        <w:t>(sample(</w:t>
      </w:r>
      <w:r w:rsidRPr="00CA6E74">
        <w:rPr>
          <w:rFonts w:ascii="Consolas" w:eastAsia="Times New Roman" w:hAnsi="Consolas" w:cs="Consolas"/>
          <w:color w:val="0086B3"/>
          <w:sz w:val="20"/>
          <w:szCs w:val="20"/>
        </w:rPr>
        <w:t>0</w:t>
      </w:r>
      <w:r w:rsidRPr="00CA6E74">
        <w:rPr>
          <w:rFonts w:ascii="Consolas" w:eastAsia="Times New Roman" w:hAnsi="Consolas" w:cs="Consolas"/>
          <w:color w:val="A71D5D"/>
          <w:sz w:val="20"/>
          <w:szCs w:val="20"/>
        </w:rPr>
        <w:t>:</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nosim</w:t>
      </w:r>
      <w:r w:rsidRPr="00CA6E74">
        <w:rPr>
          <w:rFonts w:ascii="Consolas" w:eastAsia="Times New Roman" w:hAnsi="Consolas" w:cs="Consolas"/>
          <w:color w:val="A71D5D"/>
          <w:sz w:val="20"/>
          <w:szCs w:val="20"/>
        </w:rPr>
        <w:t>*</w:t>
      </w:r>
      <w:r w:rsidRPr="00CA6E74">
        <w:rPr>
          <w:rFonts w:ascii="Consolas" w:eastAsia="Times New Roman" w:hAnsi="Consolas" w:cs="Consolas"/>
          <w:color w:val="0086B3"/>
          <w:sz w:val="20"/>
          <w:szCs w:val="20"/>
        </w:rPr>
        <w:t>20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replace</w:t>
      </w:r>
      <w:r w:rsidRPr="00CA6E74">
        <w:rPr>
          <w:rFonts w:ascii="Consolas" w:eastAsia="Times New Roman" w:hAnsi="Consolas" w:cs="Consolas"/>
          <w:color w:val="A71D5D"/>
          <w:sz w:val="20"/>
          <w:szCs w:val="20"/>
        </w:rPr>
        <w:t>=</w:t>
      </w:r>
      <w:r w:rsidRPr="00CA6E74">
        <w:rPr>
          <w:rFonts w:ascii="Consolas" w:eastAsia="Times New Roman" w:hAnsi="Consolas" w:cs="Consolas"/>
          <w:color w:val="0086B3"/>
          <w:sz w:val="20"/>
          <w:szCs w:val="20"/>
        </w:rPr>
        <w:t>TRUE</w:t>
      </w:r>
      <w:r w:rsidRPr="00CA6E74">
        <w:rPr>
          <w:rFonts w:ascii="Consolas" w:eastAsia="Times New Roman" w:hAnsi="Consolas" w:cs="Consolas"/>
          <w:color w:val="333333"/>
          <w:sz w:val="20"/>
          <w:szCs w:val="20"/>
        </w:rPr>
        <w:t xml:space="preserve">), nosim),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cfunc, </w:t>
      </w:r>
      <w:r w:rsidRPr="00CA6E74">
        <w:rPr>
          <w:rFonts w:ascii="Consolas" w:eastAsia="Times New Roman" w:hAnsi="Consolas" w:cs="Consolas"/>
          <w:color w:val="0086B3"/>
          <w:sz w:val="20"/>
          <w:szCs w:val="20"/>
        </w:rPr>
        <w:t>20</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apply(</w:t>
      </w:r>
      <w:proofErr w:type="gramEnd"/>
      <w:r w:rsidRPr="00CA6E74">
        <w:rPr>
          <w:rFonts w:ascii="Consolas" w:eastAsia="Times New Roman" w:hAnsi="Consolas" w:cs="Consolas"/>
          <w:color w:val="A71D5D"/>
          <w:sz w:val="20"/>
          <w:szCs w:val="20"/>
        </w:rPr>
        <w:t>matrix</w:t>
      </w:r>
      <w:r w:rsidRPr="00CA6E74">
        <w:rPr>
          <w:rFonts w:ascii="Consolas" w:eastAsia="Times New Roman" w:hAnsi="Consolas" w:cs="Consolas"/>
          <w:color w:val="333333"/>
          <w:sz w:val="20"/>
          <w:szCs w:val="20"/>
        </w:rPr>
        <w:t>(sample(</w:t>
      </w:r>
      <w:r w:rsidRPr="00CA6E74">
        <w:rPr>
          <w:rFonts w:ascii="Consolas" w:eastAsia="Times New Roman" w:hAnsi="Consolas" w:cs="Consolas"/>
          <w:color w:val="0086B3"/>
          <w:sz w:val="20"/>
          <w:szCs w:val="20"/>
        </w:rPr>
        <w:t>0</w:t>
      </w:r>
      <w:r w:rsidRPr="00CA6E74">
        <w:rPr>
          <w:rFonts w:ascii="Consolas" w:eastAsia="Times New Roman" w:hAnsi="Consolas" w:cs="Consolas"/>
          <w:color w:val="A71D5D"/>
          <w:sz w:val="20"/>
          <w:szCs w:val="20"/>
        </w:rPr>
        <w:t>:</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nosim</w:t>
      </w:r>
      <w:r w:rsidRPr="00CA6E74">
        <w:rPr>
          <w:rFonts w:ascii="Consolas" w:eastAsia="Times New Roman" w:hAnsi="Consolas" w:cs="Consolas"/>
          <w:color w:val="A71D5D"/>
          <w:sz w:val="20"/>
          <w:szCs w:val="20"/>
        </w:rPr>
        <w:t>*</w:t>
      </w:r>
      <w:r w:rsidRPr="00CA6E74">
        <w:rPr>
          <w:rFonts w:ascii="Consolas" w:eastAsia="Times New Roman" w:hAnsi="Consolas" w:cs="Consolas"/>
          <w:color w:val="0086B3"/>
          <w:sz w:val="20"/>
          <w:szCs w:val="20"/>
        </w:rPr>
        <w:t>30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replace</w:t>
      </w:r>
      <w:r w:rsidRPr="00CA6E74">
        <w:rPr>
          <w:rFonts w:ascii="Consolas" w:eastAsia="Times New Roman" w:hAnsi="Consolas" w:cs="Consolas"/>
          <w:color w:val="A71D5D"/>
          <w:sz w:val="20"/>
          <w:szCs w:val="20"/>
        </w:rPr>
        <w:t>=</w:t>
      </w:r>
      <w:r w:rsidRPr="00CA6E74">
        <w:rPr>
          <w:rFonts w:ascii="Consolas" w:eastAsia="Times New Roman" w:hAnsi="Consolas" w:cs="Consolas"/>
          <w:color w:val="0086B3"/>
          <w:sz w:val="20"/>
          <w:szCs w:val="20"/>
        </w:rPr>
        <w:t>TRUE</w:t>
      </w:r>
      <w:r w:rsidRPr="00CA6E74">
        <w:rPr>
          <w:rFonts w:ascii="Consolas" w:eastAsia="Times New Roman" w:hAnsi="Consolas" w:cs="Consolas"/>
          <w:color w:val="333333"/>
          <w:sz w:val="20"/>
          <w:szCs w:val="20"/>
        </w:rPr>
        <w:t xml:space="preserve">), nosim),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cfunc, </w:t>
      </w:r>
      <w:r w:rsidRPr="00CA6E74">
        <w:rPr>
          <w:rFonts w:ascii="Consolas" w:eastAsia="Times New Roman" w:hAnsi="Consolas" w:cs="Consolas"/>
          <w:color w:val="0086B3"/>
          <w:sz w:val="20"/>
          <w:szCs w:val="20"/>
        </w:rPr>
        <w:t>30</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ED6A43"/>
          <w:sz w:val="20"/>
          <w:szCs w:val="20"/>
        </w:rPr>
        <w:t>size</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factor</w:t>
      </w:r>
      <w:r w:rsidRPr="00CA6E74">
        <w:rPr>
          <w:rFonts w:ascii="Consolas" w:eastAsia="Times New Roman" w:hAnsi="Consolas" w:cs="Consolas"/>
          <w:color w:val="333333"/>
          <w:sz w:val="20"/>
          <w:szCs w:val="20"/>
        </w:rPr>
        <w:t>(rep(c(</w:t>
      </w:r>
      <w:r w:rsidRPr="00CA6E74">
        <w:rPr>
          <w:rFonts w:ascii="Consolas" w:eastAsia="Times New Roman" w:hAnsi="Consolas" w:cs="Consolas"/>
          <w:color w:val="0086B3"/>
          <w:sz w:val="20"/>
          <w:szCs w:val="20"/>
        </w:rPr>
        <w:t>10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30</w:t>
      </w:r>
      <w:r w:rsidRPr="00CA6E74">
        <w:rPr>
          <w:rFonts w:ascii="Consolas" w:eastAsia="Times New Roman" w:hAnsi="Consolas" w:cs="Consolas"/>
          <w:color w:val="333333"/>
          <w:sz w:val="20"/>
          <w:szCs w:val="20"/>
        </w:rPr>
        <w:t xml:space="preserve">), rep(nosim, </w:t>
      </w:r>
      <w:r w:rsidRPr="00CA6E74">
        <w:rPr>
          <w:rFonts w:ascii="Consolas" w:eastAsia="Times New Roman" w:hAnsi="Consolas" w:cs="Consolas"/>
          <w:color w:val="0086B3"/>
          <w:sz w:val="20"/>
          <w:szCs w:val="20"/>
        </w:rPr>
        <w:t>3</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plot</w:t>
      </w:r>
      <w:proofErr w:type="gramEnd"/>
      <w:r w:rsidRPr="00CA6E74">
        <w:rPr>
          <w:rFonts w:ascii="Consolas" w:eastAsia="Times New Roman" w:hAnsi="Consolas" w:cs="Consolas"/>
          <w:color w:val="969896"/>
          <w:sz w:val="20"/>
          <w:szCs w:val="20"/>
        </w:rPr>
        <w:t xml:space="preserve"> histograms for the trials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g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ggplot(</w:t>
      </w:r>
      <w:proofErr w:type="gramEnd"/>
      <w:r w:rsidRPr="00CA6E74">
        <w:rPr>
          <w:rFonts w:ascii="Consolas" w:eastAsia="Times New Roman" w:hAnsi="Consolas" w:cs="Consolas"/>
          <w:color w:val="333333"/>
          <w:sz w:val="20"/>
          <w:szCs w:val="20"/>
        </w:rPr>
        <w:t>dat, aes(</w:t>
      </w:r>
      <w:r w:rsidRPr="00CA6E74">
        <w:rPr>
          <w:rFonts w:ascii="Consolas" w:eastAsia="Times New Roman" w:hAnsi="Consolas" w:cs="Consolas"/>
          <w:color w:val="ED6A43"/>
          <w:sz w:val="20"/>
          <w:szCs w:val="20"/>
        </w:rPr>
        <w:t>x</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x, </w:t>
      </w:r>
      <w:r w:rsidRPr="00CA6E74">
        <w:rPr>
          <w:rFonts w:ascii="Consolas" w:eastAsia="Times New Roman" w:hAnsi="Consolas" w:cs="Consolas"/>
          <w:color w:val="ED6A43"/>
          <w:sz w:val="20"/>
          <w:szCs w:val="20"/>
        </w:rPr>
        <w:t>fill</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size))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geom_histogram(</w:t>
      </w:r>
      <w:r w:rsidRPr="00CA6E74">
        <w:rPr>
          <w:rFonts w:ascii="Consolas" w:eastAsia="Times New Roman" w:hAnsi="Consolas" w:cs="Consolas"/>
          <w:color w:val="ED6A43"/>
          <w:sz w:val="20"/>
          <w:szCs w:val="20"/>
        </w:rPr>
        <w:t>binwidth</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w:t>
      </w:r>
      <w:r w:rsidRPr="00CA6E74">
        <w:rPr>
          <w:rFonts w:ascii="Consolas" w:eastAsia="Times New Roman" w:hAnsi="Consolas" w:cs="Consolas"/>
          <w:color w:val="0086B3"/>
          <w:sz w:val="20"/>
          <w:szCs w:val="20"/>
        </w:rPr>
        <w:t>3</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ED6A43"/>
          <w:sz w:val="20"/>
          <w:szCs w:val="20"/>
        </w:rPr>
        <w:t>colour</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183691"/>
          <w:sz w:val="20"/>
          <w:szCs w:val="20"/>
        </w:rPr>
        <w:t>"black"</w:t>
      </w:r>
      <w:r w:rsidRPr="00CA6E74">
        <w:rPr>
          <w:rFonts w:ascii="Consolas" w:eastAsia="Times New Roman" w:hAnsi="Consolas" w:cs="Consolas"/>
          <w:color w:val="333333"/>
          <w:sz w:val="20"/>
          <w:szCs w:val="20"/>
        </w:rPr>
        <w:t>, aes(</w:t>
      </w:r>
      <w:r w:rsidRPr="00CA6E74">
        <w:rPr>
          <w:rFonts w:ascii="Consolas" w:eastAsia="Times New Roman" w:hAnsi="Consolas" w:cs="Consolas"/>
          <w:color w:val="ED6A43"/>
          <w:sz w:val="20"/>
          <w:szCs w:val="20"/>
        </w:rPr>
        <w:t>y</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density</w:t>
      </w:r>
      <w:proofErr w:type="gramEnd"/>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plot</w:t>
      </w:r>
      <w:proofErr w:type="gramEnd"/>
      <w:r w:rsidRPr="00CA6E74">
        <w:rPr>
          <w:rFonts w:ascii="Consolas" w:eastAsia="Times New Roman" w:hAnsi="Consolas" w:cs="Consolas"/>
          <w:color w:val="969896"/>
          <w:sz w:val="20"/>
          <w:szCs w:val="20"/>
        </w:rPr>
        <w:t xml:space="preserve"> standard normal distribution for reference</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g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g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stat_</w:t>
      </w:r>
      <w:proofErr w:type="gramStart"/>
      <w:r w:rsidRPr="00CA6E74">
        <w:rPr>
          <w:rFonts w:ascii="Consolas" w:eastAsia="Times New Roman" w:hAnsi="Consolas" w:cs="Consolas"/>
          <w:color w:val="333333"/>
          <w:sz w:val="20"/>
          <w:szCs w:val="20"/>
        </w:rPr>
        <w:t>function(</w:t>
      </w:r>
      <w:proofErr w:type="gramEnd"/>
      <w:r w:rsidRPr="00CA6E74">
        <w:rPr>
          <w:rFonts w:ascii="Consolas" w:eastAsia="Times New Roman" w:hAnsi="Consolas" w:cs="Consolas"/>
          <w:color w:val="ED6A43"/>
          <w:sz w:val="20"/>
          <w:szCs w:val="20"/>
        </w:rPr>
        <w:t>fun</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dnorm, </w:t>
      </w:r>
      <w:r w:rsidRPr="00CA6E74">
        <w:rPr>
          <w:rFonts w:ascii="Consolas" w:eastAsia="Times New Roman" w:hAnsi="Consolas" w:cs="Consolas"/>
          <w:color w:val="ED6A43"/>
          <w:sz w:val="20"/>
          <w:szCs w:val="20"/>
        </w:rPr>
        <w:t>size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plot</w:t>
      </w:r>
      <w:proofErr w:type="gramEnd"/>
      <w:r w:rsidRPr="00CA6E74">
        <w:rPr>
          <w:rFonts w:ascii="Consolas" w:eastAsia="Times New Roman" w:hAnsi="Consolas" w:cs="Consolas"/>
          <w:color w:val="969896"/>
          <w:sz w:val="20"/>
          <w:szCs w:val="20"/>
        </w:rPr>
        <w:t xml:space="preserve"> panel plots by sample size</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g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facet_</w:t>
      </w:r>
      <w:proofErr w:type="gramStart"/>
      <w:r w:rsidRPr="00CA6E74">
        <w:rPr>
          <w:rFonts w:ascii="Consolas" w:eastAsia="Times New Roman" w:hAnsi="Consolas" w:cs="Consolas"/>
          <w:color w:val="333333"/>
          <w:sz w:val="20"/>
          <w:szCs w:val="20"/>
        </w:rPr>
        <w:t>grid(.</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size)</w:t>
      </w:r>
    </w:p>
    <w:p w:rsidR="00CA6E74" w:rsidRPr="00CA6E74" w:rsidRDefault="00CA6E74" w:rsidP="00CA6E74">
      <w:pPr>
        <w:numPr>
          <w:ilvl w:val="0"/>
          <w:numId w:val="5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now, we can run the same simulation trials for an extremely unfair coin with $p$ = 0.9</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specify number of simulations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nosim</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1000</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convert to standard normal</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795DA3"/>
          <w:sz w:val="20"/>
          <w:szCs w:val="20"/>
        </w:rPr>
        <w:t>cfunc</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function</w:t>
      </w:r>
      <w:r w:rsidRPr="00CA6E74">
        <w:rPr>
          <w:rFonts w:ascii="Consolas" w:eastAsia="Times New Roman" w:hAnsi="Consolas" w:cs="Consolas"/>
          <w:color w:val="333333"/>
          <w:sz w:val="20"/>
          <w:szCs w:val="20"/>
        </w:rPr>
        <w:t xml:space="preserve">(x, n) sqrt(n)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(mean(x)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0.9</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sqrt(.</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9</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simulate data for sample sizes 10, 20, and 30</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dat</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data.frame</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x</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c(</w:t>
      </w:r>
      <w:proofErr w:type="gramEnd"/>
      <w:r w:rsidRPr="00CA6E74">
        <w:rPr>
          <w:rFonts w:ascii="Consolas" w:eastAsia="Times New Roman" w:hAnsi="Consolas" w:cs="Consolas"/>
          <w:color w:val="333333"/>
          <w:sz w:val="20"/>
          <w:szCs w:val="20"/>
        </w:rPr>
        <w:t>apply(</w:t>
      </w:r>
      <w:r w:rsidRPr="00CA6E74">
        <w:rPr>
          <w:rFonts w:ascii="Consolas" w:eastAsia="Times New Roman" w:hAnsi="Consolas" w:cs="Consolas"/>
          <w:color w:val="A71D5D"/>
          <w:sz w:val="20"/>
          <w:szCs w:val="20"/>
        </w:rPr>
        <w:t>matrix</w:t>
      </w:r>
      <w:r w:rsidRPr="00CA6E74">
        <w:rPr>
          <w:rFonts w:ascii="Consolas" w:eastAsia="Times New Roman" w:hAnsi="Consolas" w:cs="Consolas"/>
          <w:color w:val="333333"/>
          <w:sz w:val="20"/>
          <w:szCs w:val="20"/>
        </w:rPr>
        <w:t>(sample(</w:t>
      </w:r>
      <w:r w:rsidRPr="00CA6E74">
        <w:rPr>
          <w:rFonts w:ascii="Consolas" w:eastAsia="Times New Roman" w:hAnsi="Consolas" w:cs="Consolas"/>
          <w:color w:val="0086B3"/>
          <w:sz w:val="20"/>
          <w:szCs w:val="20"/>
        </w:rPr>
        <w:t>0</w:t>
      </w:r>
      <w:r w:rsidRPr="00CA6E74">
        <w:rPr>
          <w:rFonts w:ascii="Consolas" w:eastAsia="Times New Roman" w:hAnsi="Consolas" w:cs="Consolas"/>
          <w:color w:val="A71D5D"/>
          <w:sz w:val="20"/>
          <w:szCs w:val="20"/>
        </w:rPr>
        <w:t>:</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prob</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c(.</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w:t>
      </w:r>
      <w:r w:rsidRPr="00CA6E74">
        <w:rPr>
          <w:rFonts w:ascii="Consolas" w:eastAsia="Times New Roman" w:hAnsi="Consolas" w:cs="Consolas"/>
          <w:color w:val="0086B3"/>
          <w:sz w:val="20"/>
          <w:szCs w:val="20"/>
        </w:rPr>
        <w:t>9</w:t>
      </w:r>
      <w:r w:rsidRPr="00CA6E74">
        <w:rPr>
          <w:rFonts w:ascii="Consolas" w:eastAsia="Times New Roman" w:hAnsi="Consolas" w:cs="Consolas"/>
          <w:color w:val="333333"/>
          <w:sz w:val="20"/>
          <w:szCs w:val="20"/>
        </w:rPr>
        <w:t xml:space="preserve">), nosim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replace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TRUE</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nosim),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cfunc, </w:t>
      </w:r>
      <w:r w:rsidRPr="00CA6E74">
        <w:rPr>
          <w:rFonts w:ascii="Consolas" w:eastAsia="Times New Roman" w:hAnsi="Consolas" w:cs="Consolas"/>
          <w:color w:val="0086B3"/>
          <w:sz w:val="20"/>
          <w:szCs w:val="20"/>
        </w:rPr>
        <w:t>10</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apply(</w:t>
      </w:r>
      <w:proofErr w:type="gramEnd"/>
      <w:r w:rsidRPr="00CA6E74">
        <w:rPr>
          <w:rFonts w:ascii="Consolas" w:eastAsia="Times New Roman" w:hAnsi="Consolas" w:cs="Consolas"/>
          <w:color w:val="A71D5D"/>
          <w:sz w:val="20"/>
          <w:szCs w:val="20"/>
        </w:rPr>
        <w:t>matrix</w:t>
      </w:r>
      <w:r w:rsidRPr="00CA6E74">
        <w:rPr>
          <w:rFonts w:ascii="Consolas" w:eastAsia="Times New Roman" w:hAnsi="Consolas" w:cs="Consolas"/>
          <w:color w:val="333333"/>
          <w:sz w:val="20"/>
          <w:szCs w:val="20"/>
        </w:rPr>
        <w:t>(sample(</w:t>
      </w:r>
      <w:r w:rsidRPr="00CA6E74">
        <w:rPr>
          <w:rFonts w:ascii="Consolas" w:eastAsia="Times New Roman" w:hAnsi="Consolas" w:cs="Consolas"/>
          <w:color w:val="0086B3"/>
          <w:sz w:val="20"/>
          <w:szCs w:val="20"/>
        </w:rPr>
        <w:t>0</w:t>
      </w:r>
      <w:r w:rsidRPr="00CA6E74">
        <w:rPr>
          <w:rFonts w:ascii="Consolas" w:eastAsia="Times New Roman" w:hAnsi="Consolas" w:cs="Consolas"/>
          <w:color w:val="A71D5D"/>
          <w:sz w:val="20"/>
          <w:szCs w:val="20"/>
        </w:rPr>
        <w:t>:</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prob</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c(.</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w:t>
      </w:r>
      <w:r w:rsidRPr="00CA6E74">
        <w:rPr>
          <w:rFonts w:ascii="Consolas" w:eastAsia="Times New Roman" w:hAnsi="Consolas" w:cs="Consolas"/>
          <w:color w:val="0086B3"/>
          <w:sz w:val="20"/>
          <w:szCs w:val="20"/>
        </w:rPr>
        <w:t>9</w:t>
      </w:r>
      <w:r w:rsidRPr="00CA6E74">
        <w:rPr>
          <w:rFonts w:ascii="Consolas" w:eastAsia="Times New Roman" w:hAnsi="Consolas" w:cs="Consolas"/>
          <w:color w:val="333333"/>
          <w:sz w:val="20"/>
          <w:szCs w:val="20"/>
        </w:rPr>
        <w:t xml:space="preserve">), nosim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replace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TRUE</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nosim),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cfunc, </w:t>
      </w:r>
      <w:r w:rsidRPr="00CA6E74">
        <w:rPr>
          <w:rFonts w:ascii="Consolas" w:eastAsia="Times New Roman" w:hAnsi="Consolas" w:cs="Consolas"/>
          <w:color w:val="0086B3"/>
          <w:sz w:val="20"/>
          <w:szCs w:val="20"/>
        </w:rPr>
        <w:t>20</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apply(</w:t>
      </w:r>
      <w:proofErr w:type="gramEnd"/>
      <w:r w:rsidRPr="00CA6E74">
        <w:rPr>
          <w:rFonts w:ascii="Consolas" w:eastAsia="Times New Roman" w:hAnsi="Consolas" w:cs="Consolas"/>
          <w:color w:val="A71D5D"/>
          <w:sz w:val="20"/>
          <w:szCs w:val="20"/>
        </w:rPr>
        <w:t>matrix</w:t>
      </w:r>
      <w:r w:rsidRPr="00CA6E74">
        <w:rPr>
          <w:rFonts w:ascii="Consolas" w:eastAsia="Times New Roman" w:hAnsi="Consolas" w:cs="Consolas"/>
          <w:color w:val="333333"/>
          <w:sz w:val="20"/>
          <w:szCs w:val="20"/>
        </w:rPr>
        <w:t>(sample(</w:t>
      </w:r>
      <w:r w:rsidRPr="00CA6E74">
        <w:rPr>
          <w:rFonts w:ascii="Consolas" w:eastAsia="Times New Roman" w:hAnsi="Consolas" w:cs="Consolas"/>
          <w:color w:val="0086B3"/>
          <w:sz w:val="20"/>
          <w:szCs w:val="20"/>
        </w:rPr>
        <w:t>0</w:t>
      </w:r>
      <w:r w:rsidRPr="00CA6E74">
        <w:rPr>
          <w:rFonts w:ascii="Consolas" w:eastAsia="Times New Roman" w:hAnsi="Consolas" w:cs="Consolas"/>
          <w:color w:val="A71D5D"/>
          <w:sz w:val="20"/>
          <w:szCs w:val="20"/>
        </w:rPr>
        <w:t>:</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prob</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c(.</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w:t>
      </w:r>
      <w:r w:rsidRPr="00CA6E74">
        <w:rPr>
          <w:rFonts w:ascii="Consolas" w:eastAsia="Times New Roman" w:hAnsi="Consolas" w:cs="Consolas"/>
          <w:color w:val="0086B3"/>
          <w:sz w:val="20"/>
          <w:szCs w:val="20"/>
        </w:rPr>
        <w:t>9</w:t>
      </w:r>
      <w:r w:rsidRPr="00CA6E74">
        <w:rPr>
          <w:rFonts w:ascii="Consolas" w:eastAsia="Times New Roman" w:hAnsi="Consolas" w:cs="Consolas"/>
          <w:color w:val="333333"/>
          <w:sz w:val="20"/>
          <w:szCs w:val="20"/>
        </w:rPr>
        <w:t xml:space="preserve">), nosim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30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replace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TRUE</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lastRenderedPageBreak/>
        <w:t xml:space="preserve">                     nosim),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cfunc, </w:t>
      </w:r>
      <w:r w:rsidRPr="00CA6E74">
        <w:rPr>
          <w:rFonts w:ascii="Consolas" w:eastAsia="Times New Roman" w:hAnsi="Consolas" w:cs="Consolas"/>
          <w:color w:val="0086B3"/>
          <w:sz w:val="20"/>
          <w:szCs w:val="20"/>
        </w:rPr>
        <w:t>30</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ED6A43"/>
          <w:sz w:val="20"/>
          <w:szCs w:val="20"/>
        </w:rPr>
        <w:t>size</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factor</w:t>
      </w:r>
      <w:r w:rsidRPr="00CA6E74">
        <w:rPr>
          <w:rFonts w:ascii="Consolas" w:eastAsia="Times New Roman" w:hAnsi="Consolas" w:cs="Consolas"/>
          <w:color w:val="333333"/>
          <w:sz w:val="20"/>
          <w:szCs w:val="20"/>
        </w:rPr>
        <w:t>(rep(c(</w:t>
      </w:r>
      <w:r w:rsidRPr="00CA6E74">
        <w:rPr>
          <w:rFonts w:ascii="Consolas" w:eastAsia="Times New Roman" w:hAnsi="Consolas" w:cs="Consolas"/>
          <w:color w:val="0086B3"/>
          <w:sz w:val="20"/>
          <w:szCs w:val="20"/>
        </w:rPr>
        <w:t>10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30</w:t>
      </w:r>
      <w:r w:rsidRPr="00CA6E74">
        <w:rPr>
          <w:rFonts w:ascii="Consolas" w:eastAsia="Times New Roman" w:hAnsi="Consolas" w:cs="Consolas"/>
          <w:color w:val="333333"/>
          <w:sz w:val="20"/>
          <w:szCs w:val="20"/>
        </w:rPr>
        <w:t xml:space="preserve">), rep(nosim, </w:t>
      </w:r>
      <w:r w:rsidRPr="00CA6E74">
        <w:rPr>
          <w:rFonts w:ascii="Consolas" w:eastAsia="Times New Roman" w:hAnsi="Consolas" w:cs="Consolas"/>
          <w:color w:val="0086B3"/>
          <w:sz w:val="20"/>
          <w:szCs w:val="20"/>
        </w:rPr>
        <w:t>3</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plot</w:t>
      </w:r>
      <w:proofErr w:type="gramEnd"/>
      <w:r w:rsidRPr="00CA6E74">
        <w:rPr>
          <w:rFonts w:ascii="Consolas" w:eastAsia="Times New Roman" w:hAnsi="Consolas" w:cs="Consolas"/>
          <w:color w:val="969896"/>
          <w:sz w:val="20"/>
          <w:szCs w:val="20"/>
        </w:rPr>
        <w:t xml:space="preserve"> histograms for the trials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g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ggplot(</w:t>
      </w:r>
      <w:proofErr w:type="gramEnd"/>
      <w:r w:rsidRPr="00CA6E74">
        <w:rPr>
          <w:rFonts w:ascii="Consolas" w:eastAsia="Times New Roman" w:hAnsi="Consolas" w:cs="Consolas"/>
          <w:color w:val="333333"/>
          <w:sz w:val="20"/>
          <w:szCs w:val="20"/>
        </w:rPr>
        <w:t>dat, aes(</w:t>
      </w:r>
      <w:r w:rsidRPr="00CA6E74">
        <w:rPr>
          <w:rFonts w:ascii="Consolas" w:eastAsia="Times New Roman" w:hAnsi="Consolas" w:cs="Consolas"/>
          <w:color w:val="ED6A43"/>
          <w:sz w:val="20"/>
          <w:szCs w:val="20"/>
        </w:rPr>
        <w:t>x</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x, </w:t>
      </w:r>
      <w:r w:rsidRPr="00CA6E74">
        <w:rPr>
          <w:rFonts w:ascii="Consolas" w:eastAsia="Times New Roman" w:hAnsi="Consolas" w:cs="Consolas"/>
          <w:color w:val="ED6A43"/>
          <w:sz w:val="20"/>
          <w:szCs w:val="20"/>
        </w:rPr>
        <w:t>fill</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size))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geom_histogram(</w:t>
      </w:r>
      <w:r w:rsidRPr="00CA6E74">
        <w:rPr>
          <w:rFonts w:ascii="Consolas" w:eastAsia="Times New Roman" w:hAnsi="Consolas" w:cs="Consolas"/>
          <w:color w:val="ED6A43"/>
          <w:sz w:val="20"/>
          <w:szCs w:val="20"/>
        </w:rPr>
        <w:t>binwidth</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w:t>
      </w:r>
      <w:r w:rsidRPr="00CA6E74">
        <w:rPr>
          <w:rFonts w:ascii="Consolas" w:eastAsia="Times New Roman" w:hAnsi="Consolas" w:cs="Consolas"/>
          <w:color w:val="0086B3"/>
          <w:sz w:val="20"/>
          <w:szCs w:val="20"/>
        </w:rPr>
        <w:t>3</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ED6A43"/>
          <w:sz w:val="20"/>
          <w:szCs w:val="20"/>
        </w:rPr>
        <w:t>colour</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183691"/>
          <w:sz w:val="20"/>
          <w:szCs w:val="20"/>
        </w:rPr>
        <w:t>"black"</w:t>
      </w:r>
      <w:r w:rsidRPr="00CA6E74">
        <w:rPr>
          <w:rFonts w:ascii="Consolas" w:eastAsia="Times New Roman" w:hAnsi="Consolas" w:cs="Consolas"/>
          <w:color w:val="333333"/>
          <w:sz w:val="20"/>
          <w:szCs w:val="20"/>
        </w:rPr>
        <w:t>, aes(</w:t>
      </w:r>
      <w:r w:rsidRPr="00CA6E74">
        <w:rPr>
          <w:rFonts w:ascii="Consolas" w:eastAsia="Times New Roman" w:hAnsi="Consolas" w:cs="Consolas"/>
          <w:color w:val="ED6A43"/>
          <w:sz w:val="20"/>
          <w:szCs w:val="20"/>
        </w:rPr>
        <w:t>y</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density</w:t>
      </w:r>
      <w:proofErr w:type="gramEnd"/>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plot</w:t>
      </w:r>
      <w:proofErr w:type="gramEnd"/>
      <w:r w:rsidRPr="00CA6E74">
        <w:rPr>
          <w:rFonts w:ascii="Consolas" w:eastAsia="Times New Roman" w:hAnsi="Consolas" w:cs="Consolas"/>
          <w:color w:val="969896"/>
          <w:sz w:val="20"/>
          <w:szCs w:val="20"/>
        </w:rPr>
        <w:t xml:space="preserve"> standard normal distribution for reference</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g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g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stat_</w:t>
      </w:r>
      <w:proofErr w:type="gramStart"/>
      <w:r w:rsidRPr="00CA6E74">
        <w:rPr>
          <w:rFonts w:ascii="Consolas" w:eastAsia="Times New Roman" w:hAnsi="Consolas" w:cs="Consolas"/>
          <w:color w:val="333333"/>
          <w:sz w:val="20"/>
          <w:szCs w:val="20"/>
        </w:rPr>
        <w:t>function(</w:t>
      </w:r>
      <w:proofErr w:type="gramEnd"/>
      <w:r w:rsidRPr="00CA6E74">
        <w:rPr>
          <w:rFonts w:ascii="Consolas" w:eastAsia="Times New Roman" w:hAnsi="Consolas" w:cs="Consolas"/>
          <w:color w:val="ED6A43"/>
          <w:sz w:val="20"/>
          <w:szCs w:val="20"/>
        </w:rPr>
        <w:t>fun</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dnorm, </w:t>
      </w:r>
      <w:r w:rsidRPr="00CA6E74">
        <w:rPr>
          <w:rFonts w:ascii="Consolas" w:eastAsia="Times New Roman" w:hAnsi="Consolas" w:cs="Consolas"/>
          <w:color w:val="ED6A43"/>
          <w:sz w:val="20"/>
          <w:szCs w:val="20"/>
        </w:rPr>
        <w:t>size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plot</w:t>
      </w:r>
      <w:proofErr w:type="gramEnd"/>
      <w:r w:rsidRPr="00CA6E74">
        <w:rPr>
          <w:rFonts w:ascii="Consolas" w:eastAsia="Times New Roman" w:hAnsi="Consolas" w:cs="Consolas"/>
          <w:color w:val="969896"/>
          <w:sz w:val="20"/>
          <w:szCs w:val="20"/>
        </w:rPr>
        <w:t xml:space="preserve"> panel plots by sample size</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g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facet_</w:t>
      </w:r>
      <w:proofErr w:type="gramStart"/>
      <w:r w:rsidRPr="00CA6E74">
        <w:rPr>
          <w:rFonts w:ascii="Consolas" w:eastAsia="Times New Roman" w:hAnsi="Consolas" w:cs="Consolas"/>
          <w:color w:val="333333"/>
          <w:sz w:val="20"/>
          <w:szCs w:val="20"/>
        </w:rPr>
        <w:t>grid(.</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size)</w:t>
      </w:r>
    </w:p>
    <w:p w:rsidR="00CA6E74" w:rsidRPr="00CA6E74" w:rsidRDefault="00CA6E74" w:rsidP="00CA6E74">
      <w:pPr>
        <w:numPr>
          <w:ilvl w:val="0"/>
          <w:numId w:val="56"/>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as we can see from both simulations, the converted/standardized distribution of the samples convert to the standard normal distribution</w:t>
      </w:r>
    </w:p>
    <w:p w:rsidR="00CA6E74" w:rsidRPr="00CA6E74" w:rsidRDefault="00CA6E74" w:rsidP="00CA6E74">
      <w:pPr>
        <w:numPr>
          <w:ilvl w:val="0"/>
          <w:numId w:val="56"/>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t>**Note</w:t>
      </w:r>
      <w:r w:rsidRPr="00CA6E74">
        <w:rPr>
          <w:rFonts w:ascii="Helvetica" w:eastAsia="Times New Roman" w:hAnsi="Helvetica" w:cs="Helvetica"/>
          <w:color w:val="333333"/>
          <w:sz w:val="20"/>
          <w:szCs w:val="20"/>
        </w:rPr>
        <w:t>*: speed at which the normalized coin flips converge to normal distribution depends on how biased the coin is (value of $p$) *</w:t>
      </w:r>
    </w:p>
    <w:p w:rsidR="00CA6E74" w:rsidRPr="00CA6E74" w:rsidRDefault="00CA6E74" w:rsidP="00CA6E74">
      <w:pPr>
        <w:numPr>
          <w:ilvl w:val="0"/>
          <w:numId w:val="56"/>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t>**Note</w:t>
      </w:r>
      <w:r w:rsidRPr="00CA6E74">
        <w:rPr>
          <w:rFonts w:ascii="Helvetica" w:eastAsia="Times New Roman" w:hAnsi="Helvetica" w:cs="Helvetica"/>
          <w:color w:val="333333"/>
          <w:sz w:val="20"/>
          <w:szCs w:val="20"/>
        </w:rPr>
        <w:t>*: does not guarantee that the normal distribution will be a good approximation, but just that eventually it will be a good approximation as n $\rightarrow \infty$ *</w:t>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Confidence Intervals - Normal Distribution/Z Intervals</w:t>
      </w:r>
    </w:p>
    <w:p w:rsidR="00CA6E74" w:rsidRPr="00CA6E74" w:rsidRDefault="00CA6E74" w:rsidP="00CA6E74">
      <w:pPr>
        <w:numPr>
          <w:ilvl w:val="0"/>
          <w:numId w:val="5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Z confidence interval</w:t>
      </w:r>
      <w:r w:rsidRPr="00CA6E74">
        <w:rPr>
          <w:rFonts w:ascii="Helvetica" w:eastAsia="Times New Roman" w:hAnsi="Helvetica" w:cs="Helvetica"/>
          <w:color w:val="333333"/>
          <w:sz w:val="20"/>
          <w:szCs w:val="20"/>
        </w:rPr>
        <w:t> is defined as $$Estimate \pm ZQ \times SE_{Estimate}$$ where $ZQ$ = quantile from the standard normal distribution</w:t>
      </w:r>
    </w:p>
    <w:p w:rsidR="00CA6E74" w:rsidRPr="00CA6E74" w:rsidRDefault="00CA6E74" w:rsidP="00CA6E74">
      <w:pPr>
        <w:numPr>
          <w:ilvl w:val="0"/>
          <w:numId w:val="5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according to CLT, the sample mean, $\bar X$, is approximately normal with mean $\mu$ and sd $\sigma / \sqrt{n}$</w:t>
      </w:r>
    </w:p>
    <w:p w:rsidR="00CA6E74" w:rsidRPr="00CA6E74" w:rsidRDefault="00CA6E74" w:rsidP="00CA6E74">
      <w:pPr>
        <w:numPr>
          <w:ilvl w:val="0"/>
          <w:numId w:val="5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95% confidence interval for the population mean $\mu$</w:t>
      </w:r>
      <w:r w:rsidRPr="00CA6E74">
        <w:rPr>
          <w:rFonts w:ascii="Helvetica" w:eastAsia="Times New Roman" w:hAnsi="Helvetica" w:cs="Helvetica"/>
          <w:color w:val="333333"/>
          <w:sz w:val="20"/>
          <w:szCs w:val="20"/>
        </w:rPr>
        <w:t> is defined as $$\bar X \pm 2\sigma/\sqrt{n}$$ for the sample mean $\bar X \sim N(\mu, \sigma^2/n)$</w:t>
      </w:r>
    </w:p>
    <w:p w:rsidR="00CA6E74" w:rsidRPr="00CA6E74" w:rsidRDefault="00CA6E74" w:rsidP="00CA6E74">
      <w:pPr>
        <w:numPr>
          <w:ilvl w:val="1"/>
          <w:numId w:val="5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you can choose to use 1.96 to be more accurate for the confidence interval</w:t>
      </w:r>
    </w:p>
    <w:p w:rsidR="00CA6E74" w:rsidRPr="00CA6E74" w:rsidRDefault="00CA6E74" w:rsidP="00CA6E74">
      <w:pPr>
        <w:numPr>
          <w:ilvl w:val="1"/>
          <w:numId w:val="5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$P(\bar{X} &gt; \mu + 2\sigma/\sqrt{n}~or~\bar{X} &lt; \mu - 2\sigma/\sqrt{n}) = 5\%$</w:t>
      </w:r>
    </w:p>
    <w:p w:rsidR="00CA6E74" w:rsidRPr="00CA6E74" w:rsidRDefault="00CA6E74" w:rsidP="00CA6E74">
      <w:pPr>
        <w:numPr>
          <w:ilvl w:val="1"/>
          <w:numId w:val="5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interpretation</w:t>
      </w:r>
      <w:r w:rsidRPr="00CA6E74">
        <w:rPr>
          <w:rFonts w:ascii="Helvetica" w:eastAsia="Times New Roman" w:hAnsi="Helvetica" w:cs="Helvetica"/>
          <w:color w:val="333333"/>
          <w:sz w:val="20"/>
          <w:szCs w:val="20"/>
        </w:rPr>
        <w:t>: if we were to repeatedly draw samples of size $n$ from the population and construct this confidence interval for each case, approximately 95% of the intervals will contain $\mu$</w:t>
      </w:r>
    </w:p>
    <w:p w:rsidR="00CA6E74" w:rsidRPr="00CA6E74" w:rsidRDefault="00CA6E74" w:rsidP="00CA6E74">
      <w:pPr>
        <w:numPr>
          <w:ilvl w:val="0"/>
          <w:numId w:val="5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confidence intervals get </w:t>
      </w:r>
      <w:r w:rsidRPr="00CA6E74">
        <w:rPr>
          <w:rFonts w:ascii="Helvetica" w:eastAsia="Times New Roman" w:hAnsi="Helvetica" w:cs="Helvetica"/>
          <w:b/>
          <w:bCs/>
          <w:color w:val="333333"/>
          <w:sz w:val="20"/>
          <w:szCs w:val="20"/>
        </w:rPr>
        <w:t>narrower</w:t>
      </w:r>
      <w:r w:rsidRPr="00CA6E74">
        <w:rPr>
          <w:rFonts w:ascii="Helvetica" w:eastAsia="Times New Roman" w:hAnsi="Helvetica" w:cs="Helvetica"/>
          <w:color w:val="333333"/>
          <w:sz w:val="20"/>
          <w:szCs w:val="20"/>
        </w:rPr>
        <w:t> with less variability or larger sample sizes</w:t>
      </w:r>
    </w:p>
    <w:p w:rsidR="00CA6E74" w:rsidRPr="00CA6E74" w:rsidRDefault="00CA6E74" w:rsidP="00CA6E74">
      <w:pPr>
        <w:numPr>
          <w:ilvl w:val="0"/>
          <w:numId w:val="5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t>**Note</w:t>
      </w:r>
      <w:r w:rsidRPr="00CA6E74">
        <w:rPr>
          <w:rFonts w:ascii="Helvetica" w:eastAsia="Times New Roman" w:hAnsi="Helvetica" w:cs="Helvetica"/>
          <w:color w:val="333333"/>
          <w:sz w:val="20"/>
          <w:szCs w:val="20"/>
        </w:rPr>
        <w:t>*: Poisson and binomial distributions have exact intervals that don't require CLT *</w:t>
      </w:r>
    </w:p>
    <w:p w:rsidR="00CA6E74" w:rsidRPr="00CA6E74" w:rsidRDefault="00CA6E74" w:rsidP="00CA6E74">
      <w:pPr>
        <w:numPr>
          <w:ilvl w:val="0"/>
          <w:numId w:val="5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i/>
          <w:iCs/>
          <w:color w:val="333333"/>
          <w:sz w:val="20"/>
          <w:szCs w:val="20"/>
        </w:rPr>
        <w:t>example</w:t>
      </w:r>
    </w:p>
    <w:p w:rsidR="00CA6E74" w:rsidRPr="00CA6E74" w:rsidRDefault="00CA6E74" w:rsidP="00CA6E74">
      <w:pPr>
        <w:numPr>
          <w:ilvl w:val="1"/>
          <w:numId w:val="5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for this example, we will compute the 95% confidence interval for sons height data in inches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load son height data</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data(</w:t>
      </w:r>
      <w:proofErr w:type="gramEnd"/>
      <w:r w:rsidRPr="00CA6E74">
        <w:rPr>
          <w:rFonts w:ascii="Consolas" w:eastAsia="Times New Roman" w:hAnsi="Consolas" w:cs="Consolas"/>
          <w:color w:val="333333"/>
          <w:sz w:val="20"/>
          <w:szCs w:val="20"/>
        </w:rPr>
        <w:t xml:space="preserve">father.son); x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father.son</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sheight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calculate confidence interval for sons height in inches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mean(</w:t>
      </w:r>
      <w:proofErr w:type="gramEnd"/>
      <w:r w:rsidRPr="00CA6E74">
        <w:rPr>
          <w:rFonts w:ascii="Consolas" w:eastAsia="Times New Roman" w:hAnsi="Consolas" w:cs="Consolas"/>
          <w:color w:val="333333"/>
          <w:sz w:val="20"/>
          <w:szCs w:val="20"/>
        </w:rPr>
        <w:t xml:space="preserve">x)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c(</w:t>
      </w:r>
      <w:r w:rsidRPr="00CA6E74">
        <w:rPr>
          <w:rFonts w:ascii="Consolas" w:eastAsia="Times New Roman" w:hAnsi="Consolas" w:cs="Consolas"/>
          <w:color w:val="A71D5D"/>
          <w:sz w:val="20"/>
          <w:szCs w:val="20"/>
        </w:rPr>
        <w:t>-</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qnorm(</w:t>
      </w:r>
      <w:r w:rsidRPr="00CA6E74">
        <w:rPr>
          <w:rFonts w:ascii="Consolas" w:eastAsia="Times New Roman" w:hAnsi="Consolas" w:cs="Consolas"/>
          <w:color w:val="0086B3"/>
          <w:sz w:val="20"/>
          <w:szCs w:val="20"/>
        </w:rPr>
        <w:t>0.975</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sd(x)</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sqrt(length(x))</w:t>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lastRenderedPageBreak/>
        <w:t>Confidence Interval - Bernoulli Distribution/Wald Interval</w:t>
      </w:r>
    </w:p>
    <w:p w:rsidR="00CA6E74" w:rsidRPr="00CA6E74" w:rsidRDefault="00CA6E74" w:rsidP="00CA6E74">
      <w:pPr>
        <w:numPr>
          <w:ilvl w:val="0"/>
          <w:numId w:val="5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for Bernoulli distributions, $X_i$ is 0 or 1 with success probability $p$ and the variance is $\sigma^2 = p(1 - p)$</w:t>
      </w:r>
    </w:p>
    <w:p w:rsidR="00CA6E74" w:rsidRPr="00CA6E74" w:rsidRDefault="00CA6E74" w:rsidP="00CA6E74">
      <w:pPr>
        <w:numPr>
          <w:ilvl w:val="0"/>
          <w:numId w:val="5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the confidence interval takes the form of $$\hat{p} \pm z_{1-\alpha/2}\sqrt{\frac{p(1-p)}{n}}$$</w:t>
      </w:r>
    </w:p>
    <w:p w:rsidR="00CA6E74" w:rsidRPr="00CA6E74" w:rsidRDefault="00CA6E74" w:rsidP="00CA6E74">
      <w:pPr>
        <w:numPr>
          <w:ilvl w:val="0"/>
          <w:numId w:val="5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since the population proportion $p$ is unknown, we can use the sampled proportion of success $\hat{p} = X/n$ as estimate</w:t>
      </w:r>
    </w:p>
    <w:p w:rsidR="00CA6E74" w:rsidRPr="00CA6E74" w:rsidRDefault="00CA6E74" w:rsidP="00CA6E74">
      <w:pPr>
        <w:numPr>
          <w:ilvl w:val="0"/>
          <w:numId w:val="5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$p(1-p)$ is largest when $p = 1/2$, so 95% confidence interval can be calculated by $$\begin{aligned} \hat{p} \pm Z_{0.95} \sqrt{\frac{0.5(1-0.5)}{n}} &amp; = \hat{p} \pm qnorm(.975) \sqrt{\frac{1}{4n}}\ &amp; = \hat{p} \pm 1.96 \sqrt{\frac{1}{4n}}\ &amp; = \hat{p} \pm \frac{1.96}{2} \sqrt{\frac{1}{n}}\ &amp; \approx \hat{p} \pm \frac{1}{\sqrt{n}}\ \end{aligned}$$</w:t>
      </w:r>
    </w:p>
    <w:p w:rsidR="00CA6E74" w:rsidRPr="00CA6E74" w:rsidRDefault="00CA6E74" w:rsidP="00CA6E74">
      <w:pPr>
        <w:numPr>
          <w:ilvl w:val="1"/>
          <w:numId w:val="5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this is known as the </w:t>
      </w:r>
      <w:r w:rsidRPr="00CA6E74">
        <w:rPr>
          <w:rFonts w:ascii="Helvetica" w:eastAsia="Times New Roman" w:hAnsi="Helvetica" w:cs="Helvetica"/>
          <w:b/>
          <w:bCs/>
          <w:color w:val="333333"/>
          <w:sz w:val="20"/>
          <w:szCs w:val="20"/>
        </w:rPr>
        <w:t>Wald Confidence Interval</w:t>
      </w:r>
      <w:r w:rsidRPr="00CA6E74">
        <w:rPr>
          <w:rFonts w:ascii="Helvetica" w:eastAsia="Times New Roman" w:hAnsi="Helvetica" w:cs="Helvetica"/>
          <w:color w:val="333333"/>
          <w:sz w:val="20"/>
          <w:szCs w:val="20"/>
        </w:rPr>
        <w:t> and is useful in </w:t>
      </w:r>
      <w:r w:rsidRPr="00CA6E74">
        <w:rPr>
          <w:rFonts w:ascii="Helvetica" w:eastAsia="Times New Roman" w:hAnsi="Helvetica" w:cs="Helvetica"/>
          <w:b/>
          <w:bCs/>
          <w:i/>
          <w:iCs/>
          <w:color w:val="333333"/>
          <w:sz w:val="20"/>
          <w:szCs w:val="20"/>
        </w:rPr>
        <w:t>roughly estimating</w:t>
      </w:r>
      <w:r w:rsidRPr="00CA6E74">
        <w:rPr>
          <w:rFonts w:ascii="Helvetica" w:eastAsia="Times New Roman" w:hAnsi="Helvetica" w:cs="Helvetica"/>
          <w:color w:val="333333"/>
          <w:sz w:val="20"/>
          <w:szCs w:val="20"/>
        </w:rPr>
        <w:t> confidence intervals</w:t>
      </w:r>
    </w:p>
    <w:p w:rsidR="00CA6E74" w:rsidRPr="00CA6E74" w:rsidRDefault="00CA6E74" w:rsidP="00CA6E74">
      <w:pPr>
        <w:numPr>
          <w:ilvl w:val="1"/>
          <w:numId w:val="5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generally need $n$ = 100 for 1 decimal place, 10,000 for 2, and 1,000,000 for 3</w:t>
      </w:r>
    </w:p>
    <w:p w:rsidR="00CA6E74" w:rsidRPr="00CA6E74" w:rsidRDefault="00CA6E74" w:rsidP="00CA6E74">
      <w:pPr>
        <w:numPr>
          <w:ilvl w:val="0"/>
          <w:numId w:val="5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i/>
          <w:iCs/>
          <w:color w:val="333333"/>
          <w:sz w:val="20"/>
          <w:szCs w:val="20"/>
        </w:rPr>
        <w:t>example</w:t>
      </w:r>
    </w:p>
    <w:p w:rsidR="00CA6E74" w:rsidRPr="00CA6E74" w:rsidRDefault="00CA6E74" w:rsidP="00CA6E74">
      <w:pPr>
        <w:numPr>
          <w:ilvl w:val="1"/>
          <w:numId w:val="58"/>
        </w:numPr>
        <w:spacing w:before="100" w:beforeAutospacing="1" w:after="100" w:afterAutospacing="1" w:line="384" w:lineRule="atLeast"/>
        <w:rPr>
          <w:rFonts w:ascii="Helvetica" w:eastAsia="Times New Roman" w:hAnsi="Helvetica" w:cs="Helvetica"/>
          <w:color w:val="333333"/>
          <w:sz w:val="20"/>
          <w:szCs w:val="20"/>
        </w:rPr>
      </w:pPr>
      <w:proofErr w:type="gramStart"/>
      <w:r w:rsidRPr="00CA6E74">
        <w:rPr>
          <w:rFonts w:ascii="Helvetica" w:eastAsia="Times New Roman" w:hAnsi="Helvetica" w:cs="Helvetica"/>
          <w:color w:val="333333"/>
          <w:sz w:val="20"/>
          <w:szCs w:val="20"/>
        </w:rPr>
        <w:t>suppose</w:t>
      </w:r>
      <w:proofErr w:type="gramEnd"/>
      <w:r w:rsidRPr="00CA6E74">
        <w:rPr>
          <w:rFonts w:ascii="Helvetica" w:eastAsia="Times New Roman" w:hAnsi="Helvetica" w:cs="Helvetica"/>
          <w:color w:val="333333"/>
          <w:sz w:val="20"/>
          <w:szCs w:val="20"/>
        </w:rPr>
        <w:t xml:space="preserve"> a random sample of 100 likely voters, 56 intent to vote for you, can you secure a victory?</w:t>
      </w:r>
    </w:p>
    <w:p w:rsidR="00CA6E74" w:rsidRPr="00CA6E74" w:rsidRDefault="00CA6E74" w:rsidP="00CA6E74">
      <w:pPr>
        <w:numPr>
          <w:ilvl w:val="1"/>
          <w:numId w:val="5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we can use the Wald interval to quickly estimate the 95% confidence interval</w:t>
      </w:r>
    </w:p>
    <w:p w:rsidR="00CA6E74" w:rsidRPr="00CA6E74" w:rsidRDefault="00CA6E74" w:rsidP="00CA6E74">
      <w:pPr>
        <w:numPr>
          <w:ilvl w:val="1"/>
          <w:numId w:val="58"/>
        </w:numPr>
        <w:spacing w:beforeAutospacing="1" w:after="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as we can see below, because the interval [</w:t>
      </w:r>
      <w:r w:rsidRPr="00CA6E74">
        <w:rPr>
          <w:rFonts w:ascii="Consolas" w:eastAsia="Times New Roman" w:hAnsi="Consolas" w:cs="Consolas"/>
          <w:color w:val="333333"/>
          <w:sz w:val="20"/>
          <w:szCs w:val="20"/>
        </w:rPr>
        <w:t>r 0.56 + c(-1, 1) * 1/sqrt(100)</w:t>
      </w:r>
      <w:r w:rsidRPr="00CA6E74">
        <w:rPr>
          <w:rFonts w:ascii="Helvetica" w:eastAsia="Times New Roman" w:hAnsi="Helvetica" w:cs="Helvetica"/>
          <w:color w:val="333333"/>
          <w:sz w:val="20"/>
          <w:szCs w:val="20"/>
        </w:rPr>
        <w:t>] contains values below 50%, victory is not guaranteed</w:t>
      </w:r>
    </w:p>
    <w:p w:rsidR="00CA6E74" w:rsidRPr="00CA6E74" w:rsidRDefault="00CA6E74" w:rsidP="00CA6E74">
      <w:pPr>
        <w:numPr>
          <w:ilvl w:val="1"/>
          <w:numId w:val="58"/>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binom.test(k, n)$conf</w:t>
      </w:r>
      <w:r w:rsidRPr="00CA6E74">
        <w:rPr>
          <w:rFonts w:ascii="Helvetica" w:eastAsia="Times New Roman" w:hAnsi="Helvetica" w:cs="Helvetica"/>
          <w:color w:val="333333"/>
          <w:sz w:val="20"/>
          <w:szCs w:val="20"/>
        </w:rPr>
        <w:t> = returns confidence interval binomial distribution (collection of Bernoulli trial) with </w:t>
      </w:r>
      <w:r w:rsidRPr="00CA6E74">
        <w:rPr>
          <w:rFonts w:ascii="Consolas" w:eastAsia="Times New Roman" w:hAnsi="Consolas" w:cs="Consolas"/>
          <w:color w:val="333333"/>
          <w:sz w:val="20"/>
          <w:szCs w:val="20"/>
        </w:rPr>
        <w:t>k</w:t>
      </w:r>
      <w:r w:rsidRPr="00CA6E74">
        <w:rPr>
          <w:rFonts w:ascii="Helvetica" w:eastAsia="Times New Roman" w:hAnsi="Helvetica" w:cs="Helvetica"/>
          <w:color w:val="333333"/>
          <w:sz w:val="20"/>
          <w:szCs w:val="20"/>
        </w:rPr>
        <w:t>successes in </w:t>
      </w:r>
      <w:r w:rsidRPr="00CA6E74">
        <w:rPr>
          <w:rFonts w:ascii="Consolas" w:eastAsia="Times New Roman" w:hAnsi="Consolas" w:cs="Consolas"/>
          <w:color w:val="333333"/>
          <w:sz w:val="20"/>
          <w:szCs w:val="20"/>
        </w:rPr>
        <w:t>n</w:t>
      </w:r>
      <w:r w:rsidRPr="00CA6E74">
        <w:rPr>
          <w:rFonts w:ascii="Helvetica" w:eastAsia="Times New Roman" w:hAnsi="Helvetica" w:cs="Helvetica"/>
          <w:color w:val="333333"/>
          <w:sz w:val="20"/>
          <w:szCs w:val="20"/>
        </w:rPr>
        <w:t> draws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define sample probability and size</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ED6A43"/>
          <w:sz w:val="20"/>
          <w:szCs w:val="20"/>
        </w:rPr>
        <w:t>p</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0.56</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n</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100</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Wald interval</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c(</w:t>
      </w:r>
      <w:proofErr w:type="gramEnd"/>
      <w:r w:rsidRPr="00CA6E74">
        <w:rPr>
          <w:rFonts w:ascii="Consolas" w:eastAsia="Times New Roman" w:hAnsi="Consolas" w:cs="Consolas"/>
          <w:color w:val="183691"/>
          <w:sz w:val="20"/>
          <w:szCs w:val="20"/>
        </w:rPr>
        <w:t>"WaldInterval"</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p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c(</w:t>
      </w:r>
      <w:r w:rsidRPr="00CA6E74">
        <w:rPr>
          <w:rFonts w:ascii="Consolas" w:eastAsia="Times New Roman" w:hAnsi="Consolas" w:cs="Consolas"/>
          <w:color w:val="A71D5D"/>
          <w:sz w:val="20"/>
          <w:szCs w:val="20"/>
        </w:rPr>
        <w:t>-</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sqrt(n))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95% confidence interval</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c(</w:t>
      </w:r>
      <w:proofErr w:type="gramEnd"/>
      <w:r w:rsidRPr="00CA6E74">
        <w:rPr>
          <w:rFonts w:ascii="Consolas" w:eastAsia="Times New Roman" w:hAnsi="Consolas" w:cs="Consolas"/>
          <w:color w:val="183691"/>
          <w:sz w:val="20"/>
          <w:szCs w:val="20"/>
        </w:rPr>
        <w:t>"95CI"</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p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c(</w:t>
      </w:r>
      <w:r w:rsidRPr="00CA6E74">
        <w:rPr>
          <w:rFonts w:ascii="Consolas" w:eastAsia="Times New Roman" w:hAnsi="Consolas" w:cs="Consolas"/>
          <w:color w:val="A71D5D"/>
          <w:sz w:val="20"/>
          <w:szCs w:val="20"/>
        </w:rPr>
        <w:t>-</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qnorm(.</w:t>
      </w:r>
      <w:r w:rsidRPr="00CA6E74">
        <w:rPr>
          <w:rFonts w:ascii="Consolas" w:eastAsia="Times New Roman" w:hAnsi="Consolas" w:cs="Consolas"/>
          <w:color w:val="0086B3"/>
          <w:sz w:val="20"/>
          <w:szCs w:val="20"/>
        </w:rPr>
        <w:t>975</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sqrt(p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p)</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perform binomial test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binom.test(</w:t>
      </w:r>
      <w:proofErr w:type="gramEnd"/>
      <w:r w:rsidRPr="00CA6E74">
        <w:rPr>
          <w:rFonts w:ascii="Consolas" w:eastAsia="Times New Roman" w:hAnsi="Consolas" w:cs="Consolas"/>
          <w:color w:val="333333"/>
          <w:sz w:val="20"/>
          <w:szCs w:val="20"/>
        </w:rPr>
        <w:t>p</w:t>
      </w:r>
      <w:r w:rsidRPr="00CA6E74">
        <w:rPr>
          <w:rFonts w:ascii="Consolas" w:eastAsia="Times New Roman" w:hAnsi="Consolas" w:cs="Consolas"/>
          <w:color w:val="A71D5D"/>
          <w:sz w:val="20"/>
          <w:szCs w:val="20"/>
        </w:rPr>
        <w:t>*</w:t>
      </w:r>
      <w:r w:rsidRPr="00CA6E74">
        <w:rPr>
          <w:rFonts w:ascii="Consolas" w:eastAsia="Times New Roman" w:hAnsi="Consolas" w:cs="Consolas"/>
          <w:color w:val="0086B3"/>
          <w:sz w:val="20"/>
          <w:szCs w:val="20"/>
        </w:rPr>
        <w:t>100</w:t>
      </w:r>
      <w:r w:rsidRPr="00CA6E74">
        <w:rPr>
          <w:rFonts w:ascii="Consolas" w:eastAsia="Times New Roman" w:hAnsi="Consolas" w:cs="Consolas"/>
          <w:color w:val="333333"/>
          <w:sz w:val="20"/>
          <w:szCs w:val="20"/>
        </w:rPr>
        <w:t>, n</w:t>
      </w:r>
      <w:r w:rsidRPr="00CA6E74">
        <w:rPr>
          <w:rFonts w:ascii="Consolas" w:eastAsia="Times New Roman" w:hAnsi="Consolas" w:cs="Consolas"/>
          <w:color w:val="A71D5D"/>
          <w:sz w:val="20"/>
          <w:szCs w:val="20"/>
        </w:rPr>
        <w:t>*</w:t>
      </w:r>
      <w:r w:rsidRPr="00CA6E74">
        <w:rPr>
          <w:rFonts w:ascii="Consolas" w:eastAsia="Times New Roman" w:hAnsi="Consolas" w:cs="Consolas"/>
          <w:color w:val="0086B3"/>
          <w:sz w:val="20"/>
          <w:szCs w:val="20"/>
        </w:rPr>
        <w:t>100</w:t>
      </w:r>
      <w:r w:rsidRPr="00CA6E74">
        <w:rPr>
          <w:rFonts w:ascii="Consolas" w:eastAsia="Times New Roman" w:hAnsi="Consolas" w:cs="Consolas"/>
          <w:color w:val="333333"/>
          <w:sz w:val="20"/>
          <w:szCs w:val="20"/>
        </w:rPr>
        <w:t>)</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conf.int</w:t>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Confidence Interval - Binomial Distribution/Agresti-Coull Interval</w:t>
      </w:r>
    </w:p>
    <w:p w:rsidR="00CA6E74" w:rsidRPr="00CA6E74" w:rsidRDefault="00CA6E74" w:rsidP="00CA6E74">
      <w:pPr>
        <w:numPr>
          <w:ilvl w:val="0"/>
          <w:numId w:val="5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for a binomial distribution with smaller values of $n$ (when $n$ &lt; 30, thus not large enough for CLT), often time the normal confidence intervals, as defined by $$\hat{p} \pm z_{1-\alpha/2}\sqrt{\frac{p(1-p)}{n}}$$ </w:t>
      </w:r>
      <w:r w:rsidRPr="00CA6E74">
        <w:rPr>
          <w:rFonts w:ascii="Helvetica" w:eastAsia="Times New Roman" w:hAnsi="Helvetica" w:cs="Helvetica"/>
          <w:b/>
          <w:bCs/>
          <w:color w:val="333333"/>
          <w:sz w:val="20"/>
          <w:szCs w:val="20"/>
        </w:rPr>
        <w:t>do not</w:t>
      </w:r>
      <w:r w:rsidRPr="00CA6E74">
        <w:rPr>
          <w:rFonts w:ascii="Helvetica" w:eastAsia="Times New Roman" w:hAnsi="Helvetica" w:cs="Helvetica"/>
          <w:color w:val="333333"/>
          <w:sz w:val="20"/>
          <w:szCs w:val="20"/>
        </w:rPr>
        <w:t> provide accurate estimates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simulate 1000 samples of size 20 each</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lastRenderedPageBreak/>
        <w:t xml:space="preserve">n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20</w:t>
      </w:r>
      <w:r w:rsidRPr="00CA6E74">
        <w:rPr>
          <w:rFonts w:ascii="Consolas" w:eastAsia="Times New Roman" w:hAnsi="Consolas" w:cs="Consolas"/>
          <w:color w:val="333333"/>
          <w:sz w:val="20"/>
          <w:szCs w:val="20"/>
        </w:rPr>
        <w:t xml:space="preserve">; nosim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1000</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simulate for p values from 0.1 to 0.9</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pvals</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seq(.</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w:t>
      </w:r>
      <w:r w:rsidRPr="00CA6E74">
        <w:rPr>
          <w:rFonts w:ascii="Consolas" w:eastAsia="Times New Roman" w:hAnsi="Consolas" w:cs="Consolas"/>
          <w:color w:val="0086B3"/>
          <w:sz w:val="20"/>
          <w:szCs w:val="20"/>
        </w:rPr>
        <w:t>9</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by</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05</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calculate the confidence intervals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coverage</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sapply(pvals, </w:t>
      </w:r>
      <w:r w:rsidRPr="00CA6E74">
        <w:rPr>
          <w:rFonts w:ascii="Consolas" w:eastAsia="Times New Roman" w:hAnsi="Consolas" w:cs="Consolas"/>
          <w:color w:val="A71D5D"/>
          <w:sz w:val="20"/>
          <w:szCs w:val="20"/>
        </w:rPr>
        <w:t>function</w:t>
      </w:r>
      <w:r w:rsidRPr="00CA6E74">
        <w:rPr>
          <w:rFonts w:ascii="Consolas" w:eastAsia="Times New Roman" w:hAnsi="Consolas" w:cs="Consolas"/>
          <w:color w:val="333333"/>
          <w:sz w:val="20"/>
          <w:szCs w:val="20"/>
        </w:rPr>
        <w:t>(p){</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969896"/>
          <w:sz w:val="20"/>
          <w:szCs w:val="20"/>
        </w:rPr>
        <w:t># simulate binomial data</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phats</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rbinom(nosim, </w:t>
      </w:r>
      <w:r w:rsidRPr="00CA6E74">
        <w:rPr>
          <w:rFonts w:ascii="Consolas" w:eastAsia="Times New Roman" w:hAnsi="Consolas" w:cs="Consolas"/>
          <w:color w:val="ED6A43"/>
          <w:sz w:val="20"/>
          <w:szCs w:val="20"/>
        </w:rPr>
        <w:t>prob</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p, </w:t>
      </w:r>
      <w:r w:rsidRPr="00CA6E74">
        <w:rPr>
          <w:rFonts w:ascii="Consolas" w:eastAsia="Times New Roman" w:hAnsi="Consolas" w:cs="Consolas"/>
          <w:color w:val="ED6A43"/>
          <w:sz w:val="20"/>
          <w:szCs w:val="20"/>
        </w:rPr>
        <w:t>size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n)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969896"/>
          <w:sz w:val="20"/>
          <w:szCs w:val="20"/>
        </w:rPr>
        <w:t># calculate lower 95% CI bound</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ll</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phats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qnorm(.</w:t>
      </w:r>
      <w:r w:rsidRPr="00CA6E74">
        <w:rPr>
          <w:rFonts w:ascii="Consolas" w:eastAsia="Times New Roman" w:hAnsi="Consolas" w:cs="Consolas"/>
          <w:color w:val="0086B3"/>
          <w:sz w:val="20"/>
          <w:szCs w:val="20"/>
        </w:rPr>
        <w:t>975</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sqrt(phats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phats)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969896"/>
          <w:sz w:val="20"/>
          <w:szCs w:val="20"/>
        </w:rPr>
        <w:t># calculate upper 95% CI bound</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ul</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phats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qnorm(.</w:t>
      </w:r>
      <w:r w:rsidRPr="00CA6E74">
        <w:rPr>
          <w:rFonts w:ascii="Consolas" w:eastAsia="Times New Roman" w:hAnsi="Consolas" w:cs="Consolas"/>
          <w:color w:val="0086B3"/>
          <w:sz w:val="20"/>
          <w:szCs w:val="20"/>
        </w:rPr>
        <w:t>975</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sqrt(phats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phats)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969896"/>
          <w:sz w:val="20"/>
          <w:szCs w:val="20"/>
        </w:rPr>
        <w:t># calculate percent of intervals that contain p</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mean(</w:t>
      </w:r>
      <w:proofErr w:type="gramEnd"/>
      <w:r w:rsidRPr="00CA6E74">
        <w:rPr>
          <w:rFonts w:ascii="Consolas" w:eastAsia="Times New Roman" w:hAnsi="Consolas" w:cs="Consolas"/>
          <w:color w:val="333333"/>
          <w:sz w:val="20"/>
          <w:szCs w:val="20"/>
        </w:rPr>
        <w:t xml:space="preserve">ll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p </w:t>
      </w:r>
      <w:r w:rsidRPr="00CA6E74">
        <w:rPr>
          <w:rFonts w:ascii="Consolas" w:eastAsia="Times New Roman" w:hAnsi="Consolas" w:cs="Consolas"/>
          <w:color w:val="A71D5D"/>
          <w:sz w:val="20"/>
          <w:szCs w:val="20"/>
        </w:rPr>
        <w:t>&amp;</w:t>
      </w:r>
      <w:r w:rsidRPr="00CA6E74">
        <w:rPr>
          <w:rFonts w:ascii="Consolas" w:eastAsia="Times New Roman" w:hAnsi="Consolas" w:cs="Consolas"/>
          <w:color w:val="333333"/>
          <w:sz w:val="20"/>
          <w:szCs w:val="20"/>
        </w:rPr>
        <w:t xml:space="preserve"> ul </w:t>
      </w:r>
      <w:r w:rsidRPr="00CA6E74">
        <w:rPr>
          <w:rFonts w:ascii="Consolas" w:eastAsia="Times New Roman" w:hAnsi="Consolas" w:cs="Consolas"/>
          <w:color w:val="A71D5D"/>
          <w:sz w:val="20"/>
          <w:szCs w:val="20"/>
        </w:rPr>
        <w:t>&gt;</w:t>
      </w:r>
      <w:r w:rsidRPr="00CA6E74">
        <w:rPr>
          <w:rFonts w:ascii="Consolas" w:eastAsia="Times New Roman" w:hAnsi="Consolas" w:cs="Consolas"/>
          <w:color w:val="333333"/>
          <w:sz w:val="20"/>
          <w:szCs w:val="20"/>
        </w:rPr>
        <w:t xml:space="preserve"> p)</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plot CI results vs 95%</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ggplot(</w:t>
      </w:r>
      <w:proofErr w:type="gramEnd"/>
      <w:r w:rsidRPr="00CA6E74">
        <w:rPr>
          <w:rFonts w:ascii="Consolas" w:eastAsia="Times New Roman" w:hAnsi="Consolas" w:cs="Consolas"/>
          <w:color w:val="A71D5D"/>
          <w:sz w:val="20"/>
          <w:szCs w:val="20"/>
        </w:rPr>
        <w:t>data.frame</w:t>
      </w:r>
      <w:r w:rsidRPr="00CA6E74">
        <w:rPr>
          <w:rFonts w:ascii="Consolas" w:eastAsia="Times New Roman" w:hAnsi="Consolas" w:cs="Consolas"/>
          <w:color w:val="333333"/>
          <w:sz w:val="20"/>
          <w:szCs w:val="20"/>
        </w:rPr>
        <w:t>(pvals, coverage), aes(</w:t>
      </w:r>
      <w:r w:rsidRPr="00CA6E74">
        <w:rPr>
          <w:rFonts w:ascii="Consolas" w:eastAsia="Times New Roman" w:hAnsi="Consolas" w:cs="Consolas"/>
          <w:color w:val="ED6A43"/>
          <w:sz w:val="20"/>
          <w:szCs w:val="20"/>
        </w:rPr>
        <w:t>x</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pvals, </w:t>
      </w:r>
      <w:r w:rsidRPr="00CA6E74">
        <w:rPr>
          <w:rFonts w:ascii="Consolas" w:eastAsia="Times New Roman" w:hAnsi="Consolas" w:cs="Consolas"/>
          <w:color w:val="ED6A43"/>
          <w:sz w:val="20"/>
          <w:szCs w:val="20"/>
        </w:rPr>
        <w:t>y</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coverage))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geom_line(</w:t>
      </w:r>
      <w:r w:rsidRPr="00CA6E74">
        <w:rPr>
          <w:rFonts w:ascii="Consolas" w:eastAsia="Times New Roman" w:hAnsi="Consolas" w:cs="Consolas"/>
          <w:color w:val="ED6A43"/>
          <w:sz w:val="20"/>
          <w:szCs w:val="20"/>
        </w:rPr>
        <w:t>size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geom_hline(</w:t>
      </w:r>
      <w:r w:rsidRPr="00CA6E74">
        <w:rPr>
          <w:rFonts w:ascii="Consolas" w:eastAsia="Times New Roman" w:hAnsi="Consolas" w:cs="Consolas"/>
          <w:color w:val="ED6A43"/>
          <w:sz w:val="20"/>
          <w:szCs w:val="20"/>
        </w:rPr>
        <w:t>yintercept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0.95</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ylim(.</w:t>
      </w:r>
      <w:r w:rsidRPr="00CA6E74">
        <w:rPr>
          <w:rFonts w:ascii="Consolas" w:eastAsia="Times New Roman" w:hAnsi="Consolas" w:cs="Consolas"/>
          <w:color w:val="0086B3"/>
          <w:sz w:val="20"/>
          <w:szCs w:val="20"/>
        </w:rPr>
        <w:t>75</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1.0</w:t>
      </w:r>
      <w:r w:rsidRPr="00CA6E74">
        <w:rPr>
          <w:rFonts w:ascii="Consolas" w:eastAsia="Times New Roman" w:hAnsi="Consolas" w:cs="Consolas"/>
          <w:color w:val="333333"/>
          <w:sz w:val="20"/>
          <w:szCs w:val="20"/>
        </w:rPr>
        <w:t>)</w:t>
      </w:r>
    </w:p>
    <w:p w:rsidR="00CA6E74" w:rsidRPr="00CA6E74" w:rsidRDefault="00CA6E74" w:rsidP="00CA6E74">
      <w:pPr>
        <w:numPr>
          <w:ilvl w:val="0"/>
          <w:numId w:val="6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as we can see from above, the interval do not provide adequate coverage as 95% confidence intervals (frequently only provide 80 to 90% coverage)</w:t>
      </w:r>
    </w:p>
    <w:p w:rsidR="00CA6E74" w:rsidRPr="00CA6E74" w:rsidRDefault="00CA6E74" w:rsidP="00CA6E74">
      <w:pPr>
        <w:numPr>
          <w:ilvl w:val="0"/>
          <w:numId w:val="6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we can construct the </w:t>
      </w:r>
      <w:r w:rsidRPr="00CA6E74">
        <w:rPr>
          <w:rFonts w:ascii="Helvetica" w:eastAsia="Times New Roman" w:hAnsi="Helvetica" w:cs="Helvetica"/>
          <w:b/>
          <w:bCs/>
          <w:color w:val="333333"/>
          <w:sz w:val="20"/>
          <w:szCs w:val="20"/>
        </w:rPr>
        <w:t>Agresti-Coull Interval</w:t>
      </w:r>
      <w:r w:rsidRPr="00CA6E74">
        <w:rPr>
          <w:rFonts w:ascii="Helvetica" w:eastAsia="Times New Roman" w:hAnsi="Helvetica" w:cs="Helvetica"/>
          <w:color w:val="333333"/>
          <w:sz w:val="20"/>
          <w:szCs w:val="20"/>
        </w:rPr>
        <w:t>, which is defined uses the adjustment $$\hat{p} = \frac{X+2}{n+4}$$ where we effectively </w:t>
      </w:r>
      <w:r w:rsidRPr="00CA6E74">
        <w:rPr>
          <w:rFonts w:ascii="Helvetica" w:eastAsia="Times New Roman" w:hAnsi="Helvetica" w:cs="Helvetica"/>
          <w:b/>
          <w:bCs/>
          <w:i/>
          <w:iCs/>
          <w:color w:val="333333"/>
          <w:sz w:val="20"/>
          <w:szCs w:val="20"/>
        </w:rPr>
        <w:t>add 2</w:t>
      </w:r>
      <w:r w:rsidRPr="00CA6E74">
        <w:rPr>
          <w:rFonts w:ascii="Helvetica" w:eastAsia="Times New Roman" w:hAnsi="Helvetica" w:cs="Helvetica"/>
          <w:color w:val="333333"/>
          <w:sz w:val="20"/>
          <w:szCs w:val="20"/>
        </w:rPr>
        <w:t> to number of successes, $X$, and </w:t>
      </w:r>
      <w:r w:rsidRPr="00CA6E74">
        <w:rPr>
          <w:rFonts w:ascii="Helvetica" w:eastAsia="Times New Roman" w:hAnsi="Helvetica" w:cs="Helvetica"/>
          <w:b/>
          <w:bCs/>
          <w:i/>
          <w:iCs/>
          <w:color w:val="333333"/>
          <w:sz w:val="20"/>
          <w:szCs w:val="20"/>
        </w:rPr>
        <w:t>add 2</w:t>
      </w:r>
      <w:r w:rsidRPr="00CA6E74">
        <w:rPr>
          <w:rFonts w:ascii="Helvetica" w:eastAsia="Times New Roman" w:hAnsi="Helvetica" w:cs="Helvetica"/>
          <w:color w:val="333333"/>
          <w:sz w:val="20"/>
          <w:szCs w:val="20"/>
        </w:rPr>
        <w:t> to number of failure</w:t>
      </w:r>
    </w:p>
    <w:p w:rsidR="00CA6E74" w:rsidRPr="00CA6E74" w:rsidRDefault="00CA6E74" w:rsidP="00CA6E74">
      <w:pPr>
        <w:numPr>
          <w:ilvl w:val="0"/>
          <w:numId w:val="6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therefore the interval becomes $$\frac{X+2}{n+4} \pm z_{1-\alpha/2}\sqrt{\frac{p(1-p)}{n}}$$</w:t>
      </w:r>
    </w:p>
    <w:p w:rsidR="00CA6E74" w:rsidRPr="00CA6E74" w:rsidRDefault="00CA6E74" w:rsidP="00CA6E74">
      <w:pPr>
        <w:numPr>
          <w:ilvl w:val="0"/>
          <w:numId w:val="6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t>**Note: interval tend to be *</w:t>
      </w:r>
      <w:r w:rsidRPr="00CA6E74">
        <w:rPr>
          <w:rFonts w:ascii="Helvetica" w:eastAsia="Times New Roman" w:hAnsi="Helvetica" w:cs="Helvetica"/>
          <w:color w:val="333333"/>
          <w:sz w:val="20"/>
          <w:szCs w:val="20"/>
        </w:rPr>
        <w:t>conservative** *</w:t>
      </w:r>
    </w:p>
    <w:p w:rsidR="00CA6E74" w:rsidRPr="00CA6E74" w:rsidRDefault="00CA6E74" w:rsidP="00CA6E74">
      <w:pPr>
        <w:numPr>
          <w:ilvl w:val="0"/>
          <w:numId w:val="6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i/>
          <w:iCs/>
          <w:color w:val="333333"/>
          <w:sz w:val="20"/>
          <w:szCs w:val="20"/>
        </w:rPr>
        <w:t>example</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simulate 1000 samples of size 20 each</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n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20</w:t>
      </w:r>
      <w:r w:rsidRPr="00CA6E74">
        <w:rPr>
          <w:rFonts w:ascii="Consolas" w:eastAsia="Times New Roman" w:hAnsi="Consolas" w:cs="Consolas"/>
          <w:color w:val="333333"/>
          <w:sz w:val="20"/>
          <w:szCs w:val="20"/>
        </w:rPr>
        <w:t xml:space="preserve">; nosim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1000</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simulate for p values from 0.1 to 0.9</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pvals</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seq(.</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w:t>
      </w:r>
      <w:r w:rsidRPr="00CA6E74">
        <w:rPr>
          <w:rFonts w:ascii="Consolas" w:eastAsia="Times New Roman" w:hAnsi="Consolas" w:cs="Consolas"/>
          <w:color w:val="0086B3"/>
          <w:sz w:val="20"/>
          <w:szCs w:val="20"/>
        </w:rPr>
        <w:t>9</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by</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05</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calculate the confidence intervals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coverage</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sapply(pvals, </w:t>
      </w:r>
      <w:r w:rsidRPr="00CA6E74">
        <w:rPr>
          <w:rFonts w:ascii="Consolas" w:eastAsia="Times New Roman" w:hAnsi="Consolas" w:cs="Consolas"/>
          <w:color w:val="A71D5D"/>
          <w:sz w:val="20"/>
          <w:szCs w:val="20"/>
        </w:rPr>
        <w:t>function</w:t>
      </w:r>
      <w:r w:rsidRPr="00CA6E74">
        <w:rPr>
          <w:rFonts w:ascii="Consolas" w:eastAsia="Times New Roman" w:hAnsi="Consolas" w:cs="Consolas"/>
          <w:color w:val="333333"/>
          <w:sz w:val="20"/>
          <w:szCs w:val="20"/>
        </w:rPr>
        <w:t>(p){</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969896"/>
          <w:sz w:val="20"/>
          <w:szCs w:val="20"/>
        </w:rPr>
        <w:t># simulate binomial data with Agresti/Coull Interval adjustment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phats</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(rbinom(nosim, </w:t>
      </w:r>
      <w:r w:rsidRPr="00CA6E74">
        <w:rPr>
          <w:rFonts w:ascii="Consolas" w:eastAsia="Times New Roman" w:hAnsi="Consolas" w:cs="Consolas"/>
          <w:color w:val="ED6A43"/>
          <w:sz w:val="20"/>
          <w:szCs w:val="20"/>
        </w:rPr>
        <w:t>prob</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p, </w:t>
      </w:r>
      <w:r w:rsidRPr="00CA6E74">
        <w:rPr>
          <w:rFonts w:ascii="Consolas" w:eastAsia="Times New Roman" w:hAnsi="Consolas" w:cs="Consolas"/>
          <w:color w:val="ED6A43"/>
          <w:sz w:val="20"/>
          <w:szCs w:val="20"/>
        </w:rPr>
        <w:t>size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n)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(n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4</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969896"/>
          <w:sz w:val="20"/>
          <w:szCs w:val="20"/>
        </w:rPr>
        <w:t># calculate lower 95% CI bound</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ll</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phats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qnorm(.</w:t>
      </w:r>
      <w:r w:rsidRPr="00CA6E74">
        <w:rPr>
          <w:rFonts w:ascii="Consolas" w:eastAsia="Times New Roman" w:hAnsi="Consolas" w:cs="Consolas"/>
          <w:color w:val="0086B3"/>
          <w:sz w:val="20"/>
          <w:szCs w:val="20"/>
        </w:rPr>
        <w:t>975</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sqrt(phats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phats)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969896"/>
          <w:sz w:val="20"/>
          <w:szCs w:val="20"/>
        </w:rPr>
        <w:t># calculate upper 95% CI bound</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ul</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phats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qnorm(.</w:t>
      </w:r>
      <w:r w:rsidRPr="00CA6E74">
        <w:rPr>
          <w:rFonts w:ascii="Consolas" w:eastAsia="Times New Roman" w:hAnsi="Consolas" w:cs="Consolas"/>
          <w:color w:val="0086B3"/>
          <w:sz w:val="20"/>
          <w:szCs w:val="20"/>
        </w:rPr>
        <w:t>975</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sqrt(phats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phats)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969896"/>
          <w:sz w:val="20"/>
          <w:szCs w:val="20"/>
        </w:rPr>
        <w:t># calculate percent of intervals that contain p</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mean(</w:t>
      </w:r>
      <w:proofErr w:type="gramEnd"/>
      <w:r w:rsidRPr="00CA6E74">
        <w:rPr>
          <w:rFonts w:ascii="Consolas" w:eastAsia="Times New Roman" w:hAnsi="Consolas" w:cs="Consolas"/>
          <w:color w:val="333333"/>
          <w:sz w:val="20"/>
          <w:szCs w:val="20"/>
        </w:rPr>
        <w:t xml:space="preserve">ll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p </w:t>
      </w:r>
      <w:r w:rsidRPr="00CA6E74">
        <w:rPr>
          <w:rFonts w:ascii="Consolas" w:eastAsia="Times New Roman" w:hAnsi="Consolas" w:cs="Consolas"/>
          <w:color w:val="A71D5D"/>
          <w:sz w:val="20"/>
          <w:szCs w:val="20"/>
        </w:rPr>
        <w:t>&amp;</w:t>
      </w:r>
      <w:r w:rsidRPr="00CA6E74">
        <w:rPr>
          <w:rFonts w:ascii="Consolas" w:eastAsia="Times New Roman" w:hAnsi="Consolas" w:cs="Consolas"/>
          <w:color w:val="333333"/>
          <w:sz w:val="20"/>
          <w:szCs w:val="20"/>
        </w:rPr>
        <w:t xml:space="preserve"> ul </w:t>
      </w:r>
      <w:r w:rsidRPr="00CA6E74">
        <w:rPr>
          <w:rFonts w:ascii="Consolas" w:eastAsia="Times New Roman" w:hAnsi="Consolas" w:cs="Consolas"/>
          <w:color w:val="A71D5D"/>
          <w:sz w:val="20"/>
          <w:szCs w:val="20"/>
        </w:rPr>
        <w:t>&gt;</w:t>
      </w:r>
      <w:r w:rsidRPr="00CA6E74">
        <w:rPr>
          <w:rFonts w:ascii="Consolas" w:eastAsia="Times New Roman" w:hAnsi="Consolas" w:cs="Consolas"/>
          <w:color w:val="333333"/>
          <w:sz w:val="20"/>
          <w:szCs w:val="20"/>
        </w:rPr>
        <w:t xml:space="preserve"> p)</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plot CI results vs 95%</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ggplot(</w:t>
      </w:r>
      <w:proofErr w:type="gramEnd"/>
      <w:r w:rsidRPr="00CA6E74">
        <w:rPr>
          <w:rFonts w:ascii="Consolas" w:eastAsia="Times New Roman" w:hAnsi="Consolas" w:cs="Consolas"/>
          <w:color w:val="A71D5D"/>
          <w:sz w:val="20"/>
          <w:szCs w:val="20"/>
        </w:rPr>
        <w:t>data.frame</w:t>
      </w:r>
      <w:r w:rsidRPr="00CA6E74">
        <w:rPr>
          <w:rFonts w:ascii="Consolas" w:eastAsia="Times New Roman" w:hAnsi="Consolas" w:cs="Consolas"/>
          <w:color w:val="333333"/>
          <w:sz w:val="20"/>
          <w:szCs w:val="20"/>
        </w:rPr>
        <w:t>(pvals, coverage), aes(</w:t>
      </w:r>
      <w:r w:rsidRPr="00CA6E74">
        <w:rPr>
          <w:rFonts w:ascii="Consolas" w:eastAsia="Times New Roman" w:hAnsi="Consolas" w:cs="Consolas"/>
          <w:color w:val="ED6A43"/>
          <w:sz w:val="20"/>
          <w:szCs w:val="20"/>
        </w:rPr>
        <w:t>x</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pvals, </w:t>
      </w:r>
      <w:r w:rsidRPr="00CA6E74">
        <w:rPr>
          <w:rFonts w:ascii="Consolas" w:eastAsia="Times New Roman" w:hAnsi="Consolas" w:cs="Consolas"/>
          <w:color w:val="ED6A43"/>
          <w:sz w:val="20"/>
          <w:szCs w:val="20"/>
        </w:rPr>
        <w:t>y</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coverage))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geom_line(</w:t>
      </w:r>
      <w:r w:rsidRPr="00CA6E74">
        <w:rPr>
          <w:rFonts w:ascii="Consolas" w:eastAsia="Times New Roman" w:hAnsi="Consolas" w:cs="Consolas"/>
          <w:color w:val="ED6A43"/>
          <w:sz w:val="20"/>
          <w:szCs w:val="20"/>
        </w:rPr>
        <w:t>size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geom_hline(</w:t>
      </w:r>
      <w:r w:rsidRPr="00CA6E74">
        <w:rPr>
          <w:rFonts w:ascii="Consolas" w:eastAsia="Times New Roman" w:hAnsi="Consolas" w:cs="Consolas"/>
          <w:color w:val="ED6A43"/>
          <w:sz w:val="20"/>
          <w:szCs w:val="20"/>
        </w:rPr>
        <w:t>yintercept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0.95</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ylim(.</w:t>
      </w:r>
      <w:r w:rsidRPr="00CA6E74">
        <w:rPr>
          <w:rFonts w:ascii="Consolas" w:eastAsia="Times New Roman" w:hAnsi="Consolas" w:cs="Consolas"/>
          <w:color w:val="0086B3"/>
          <w:sz w:val="20"/>
          <w:szCs w:val="20"/>
        </w:rPr>
        <w:t>75</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1.0</w:t>
      </w:r>
      <w:r w:rsidRPr="00CA6E74">
        <w:rPr>
          <w:rFonts w:ascii="Consolas" w:eastAsia="Times New Roman" w:hAnsi="Consolas" w:cs="Consolas"/>
          <w:color w:val="333333"/>
          <w:sz w:val="20"/>
          <w:szCs w:val="20"/>
        </w:rPr>
        <w:t>)</w:t>
      </w:r>
    </w:p>
    <w:p w:rsidR="00CA6E74" w:rsidRPr="00CA6E74" w:rsidRDefault="00CA6E74" w:rsidP="00CA6E74">
      <w:pPr>
        <w:numPr>
          <w:ilvl w:val="0"/>
          <w:numId w:val="6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as we can see from above, the coverage is much better for the 95% interval</w:t>
      </w:r>
    </w:p>
    <w:p w:rsidR="00CA6E74" w:rsidRPr="00CA6E74" w:rsidRDefault="00CA6E74" w:rsidP="00CA6E74">
      <w:pPr>
        <w:numPr>
          <w:ilvl w:val="0"/>
          <w:numId w:val="6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lastRenderedPageBreak/>
        <w:t>in fact, all of the estimates are more conservative as we previously discussed, indicating the Agresti-Coull intervals are</w:t>
      </w:r>
      <w:r w:rsidRPr="00CA6E74">
        <w:rPr>
          <w:rFonts w:ascii="Helvetica" w:eastAsia="Times New Roman" w:hAnsi="Helvetica" w:cs="Helvetica"/>
          <w:b/>
          <w:bCs/>
          <w:i/>
          <w:iCs/>
          <w:color w:val="333333"/>
          <w:sz w:val="20"/>
          <w:szCs w:val="20"/>
        </w:rPr>
        <w:t>wider</w:t>
      </w:r>
      <w:r w:rsidRPr="00CA6E74">
        <w:rPr>
          <w:rFonts w:ascii="Helvetica" w:eastAsia="Times New Roman" w:hAnsi="Helvetica" w:cs="Helvetica"/>
          <w:color w:val="333333"/>
          <w:sz w:val="20"/>
          <w:szCs w:val="20"/>
        </w:rPr>
        <w:t> than the regular confidence intervals</w:t>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Confidence Interval - Poisson Interval</w:t>
      </w:r>
    </w:p>
    <w:p w:rsidR="00CA6E74" w:rsidRPr="00CA6E74" w:rsidRDefault="00CA6E74" w:rsidP="00CA6E74">
      <w:pPr>
        <w:numPr>
          <w:ilvl w:val="0"/>
          <w:numId w:val="6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for $X \sim Poisson(\lambda t)$</w:t>
      </w:r>
    </w:p>
    <w:p w:rsidR="00CA6E74" w:rsidRPr="00CA6E74" w:rsidRDefault="00CA6E74" w:rsidP="00CA6E74">
      <w:pPr>
        <w:numPr>
          <w:ilvl w:val="1"/>
          <w:numId w:val="6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estimate rate $\hat{\lambda} = X/t$</w:t>
      </w:r>
    </w:p>
    <w:p w:rsidR="00CA6E74" w:rsidRPr="00CA6E74" w:rsidRDefault="00CA6E74" w:rsidP="00CA6E74">
      <w:pPr>
        <w:numPr>
          <w:ilvl w:val="1"/>
          <w:numId w:val="6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$var(\hat{\lambda}) = \lambda/t$</w:t>
      </w:r>
    </w:p>
    <w:p w:rsidR="00CA6E74" w:rsidRPr="00CA6E74" w:rsidRDefault="00CA6E74" w:rsidP="00CA6E74">
      <w:pPr>
        <w:numPr>
          <w:ilvl w:val="1"/>
          <w:numId w:val="6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variance estimate $= \hat{\lambda}/t$</w:t>
      </w:r>
    </w:p>
    <w:p w:rsidR="00CA6E74" w:rsidRPr="00CA6E74" w:rsidRDefault="00CA6E74" w:rsidP="00CA6E74">
      <w:pPr>
        <w:numPr>
          <w:ilvl w:val="0"/>
          <w:numId w:val="6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so the confidence interval is defined as $$\hat \lambda \pm z_{1-\alpha/2}\sqrt{\frac{\lambda}{t}}$$</w:t>
      </w:r>
    </w:p>
    <w:p w:rsidR="00CA6E74" w:rsidRPr="00CA6E74" w:rsidRDefault="00CA6E74" w:rsidP="00CA6E74">
      <w:pPr>
        <w:numPr>
          <w:ilvl w:val="1"/>
          <w:numId w:val="6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however, for small values of $\lambda$ (few events larger time interval), we </w:t>
      </w:r>
      <w:r w:rsidRPr="00CA6E74">
        <w:rPr>
          <w:rFonts w:ascii="Helvetica" w:eastAsia="Times New Roman" w:hAnsi="Helvetica" w:cs="Helvetica"/>
          <w:b/>
          <w:bCs/>
          <w:color w:val="333333"/>
          <w:sz w:val="20"/>
          <w:szCs w:val="20"/>
        </w:rPr>
        <w:t>should not</w:t>
      </w:r>
      <w:r w:rsidRPr="00CA6E74">
        <w:rPr>
          <w:rFonts w:ascii="Helvetica" w:eastAsia="Times New Roman" w:hAnsi="Helvetica" w:cs="Helvetica"/>
          <w:color w:val="333333"/>
          <w:sz w:val="20"/>
          <w:szCs w:val="20"/>
        </w:rPr>
        <w:t> use the asymptotic interval estimated</w:t>
      </w:r>
    </w:p>
    <w:p w:rsidR="00CA6E74" w:rsidRPr="00CA6E74" w:rsidRDefault="00CA6E74" w:rsidP="00CA6E74">
      <w:pPr>
        <w:numPr>
          <w:ilvl w:val="1"/>
          <w:numId w:val="6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i/>
          <w:iCs/>
          <w:color w:val="333333"/>
          <w:sz w:val="20"/>
          <w:szCs w:val="20"/>
        </w:rPr>
        <w:t>example</w:t>
      </w:r>
    </w:p>
    <w:p w:rsidR="00CA6E74" w:rsidRPr="00CA6E74" w:rsidRDefault="00CA6E74" w:rsidP="00CA6E74">
      <w:pPr>
        <w:numPr>
          <w:ilvl w:val="2"/>
          <w:numId w:val="6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for this example, we will go through a specific scenario as well as a simulation exercise to demonstrate the ineffectiveness of asymptotic intervals for small values of $\lambda$</w:t>
      </w:r>
    </w:p>
    <w:p w:rsidR="00CA6E74" w:rsidRPr="00CA6E74" w:rsidRDefault="00CA6E74" w:rsidP="00CA6E74">
      <w:pPr>
        <w:numPr>
          <w:ilvl w:val="2"/>
          <w:numId w:val="62"/>
        </w:numPr>
        <w:spacing w:before="100" w:beforeAutospacing="1" w:after="100" w:afterAutospacing="1" w:line="384" w:lineRule="atLeast"/>
        <w:rPr>
          <w:rFonts w:ascii="Helvetica" w:eastAsia="Times New Roman" w:hAnsi="Helvetica" w:cs="Helvetica"/>
          <w:color w:val="333333"/>
          <w:sz w:val="20"/>
          <w:szCs w:val="20"/>
        </w:rPr>
      </w:pPr>
      <w:proofErr w:type="gramStart"/>
      <w:r w:rsidRPr="00CA6E74">
        <w:rPr>
          <w:rFonts w:ascii="Helvetica" w:eastAsia="Times New Roman" w:hAnsi="Helvetica" w:cs="Helvetica"/>
          <w:color w:val="333333"/>
          <w:sz w:val="20"/>
          <w:szCs w:val="20"/>
        </w:rPr>
        <w:t>nuclear</w:t>
      </w:r>
      <w:proofErr w:type="gramEnd"/>
      <w:r w:rsidRPr="00CA6E74">
        <w:rPr>
          <w:rFonts w:ascii="Helvetica" w:eastAsia="Times New Roman" w:hAnsi="Helvetica" w:cs="Helvetica"/>
          <w:color w:val="333333"/>
          <w:sz w:val="20"/>
          <w:szCs w:val="20"/>
        </w:rPr>
        <w:t xml:space="preserve"> pump failed 5 times out of 94.32 days, give a 95% confidence interval for the failure rate per day?</w:t>
      </w:r>
    </w:p>
    <w:p w:rsidR="00CA6E74" w:rsidRPr="00CA6E74" w:rsidRDefault="00CA6E74" w:rsidP="00CA6E74">
      <w:pPr>
        <w:numPr>
          <w:ilvl w:val="2"/>
          <w:numId w:val="62"/>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poisson.test(x, T)$conf</w:t>
      </w:r>
      <w:r w:rsidRPr="00CA6E74">
        <w:rPr>
          <w:rFonts w:ascii="Helvetica" w:eastAsia="Times New Roman" w:hAnsi="Helvetica" w:cs="Helvetica"/>
          <w:color w:val="333333"/>
          <w:sz w:val="20"/>
          <w:szCs w:val="20"/>
        </w:rPr>
        <w:t> = returns Poisson 95% confidence interval for given </w:t>
      </w:r>
      <w:r w:rsidRPr="00CA6E74">
        <w:rPr>
          <w:rFonts w:ascii="Consolas" w:eastAsia="Times New Roman" w:hAnsi="Consolas" w:cs="Consolas"/>
          <w:color w:val="333333"/>
          <w:sz w:val="20"/>
          <w:szCs w:val="20"/>
        </w:rPr>
        <w:t>x</w:t>
      </w:r>
      <w:r w:rsidRPr="00CA6E74">
        <w:rPr>
          <w:rFonts w:ascii="Helvetica" w:eastAsia="Times New Roman" w:hAnsi="Helvetica" w:cs="Helvetica"/>
          <w:color w:val="333333"/>
          <w:sz w:val="20"/>
          <w:szCs w:val="20"/>
        </w:rPr>
        <w:t> occurrence over </w:t>
      </w:r>
      <w:r w:rsidRPr="00CA6E74">
        <w:rPr>
          <w:rFonts w:ascii="Consolas" w:eastAsia="Times New Roman" w:hAnsi="Consolas" w:cs="Consolas"/>
          <w:color w:val="333333"/>
          <w:sz w:val="20"/>
          <w:szCs w:val="20"/>
        </w:rPr>
        <w:t>T</w:t>
      </w:r>
      <w:r w:rsidRPr="00CA6E74">
        <w:rPr>
          <w:rFonts w:ascii="Helvetica" w:eastAsia="Times New Roman" w:hAnsi="Helvetica" w:cs="Helvetica"/>
          <w:color w:val="333333"/>
          <w:sz w:val="20"/>
          <w:szCs w:val="20"/>
        </w:rPr>
        <w:t> time period</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define parameters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x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5</w:t>
      </w:r>
      <w:r w:rsidRPr="00CA6E74">
        <w:rPr>
          <w:rFonts w:ascii="Consolas" w:eastAsia="Times New Roman" w:hAnsi="Consolas" w:cs="Consolas"/>
          <w:color w:val="333333"/>
          <w:sz w:val="20"/>
          <w:szCs w:val="20"/>
        </w:rPr>
        <w:t xml:space="preserve">; t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94.32</w:t>
      </w:r>
      <w:r w:rsidRPr="00CA6E74">
        <w:rPr>
          <w:rFonts w:ascii="Consolas" w:eastAsia="Times New Roman" w:hAnsi="Consolas" w:cs="Consolas"/>
          <w:color w:val="333333"/>
          <w:sz w:val="20"/>
          <w:szCs w:val="20"/>
        </w:rPr>
        <w:t xml:space="preserve">; lambda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x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calculate confidence interval</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round(</w:t>
      </w:r>
      <w:proofErr w:type="gramEnd"/>
      <w:r w:rsidRPr="00CA6E74">
        <w:rPr>
          <w:rFonts w:ascii="Consolas" w:eastAsia="Times New Roman" w:hAnsi="Consolas" w:cs="Consolas"/>
          <w:color w:val="333333"/>
          <w:sz w:val="20"/>
          <w:szCs w:val="20"/>
        </w:rPr>
        <w:t xml:space="preserve">lambda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c(</w:t>
      </w:r>
      <w:r w:rsidRPr="00CA6E74">
        <w:rPr>
          <w:rFonts w:ascii="Consolas" w:eastAsia="Times New Roman" w:hAnsi="Consolas" w:cs="Consolas"/>
          <w:color w:val="A71D5D"/>
          <w:sz w:val="20"/>
          <w:szCs w:val="20"/>
        </w:rPr>
        <w:t>-</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qnorm(.</w:t>
      </w:r>
      <w:r w:rsidRPr="00CA6E74">
        <w:rPr>
          <w:rFonts w:ascii="Consolas" w:eastAsia="Times New Roman" w:hAnsi="Consolas" w:cs="Consolas"/>
          <w:color w:val="0086B3"/>
          <w:sz w:val="20"/>
          <w:szCs w:val="20"/>
        </w:rPr>
        <w:t>975</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sqrt(lambda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t), </w:t>
      </w:r>
      <w:r w:rsidRPr="00CA6E74">
        <w:rPr>
          <w:rFonts w:ascii="Consolas" w:eastAsia="Times New Roman" w:hAnsi="Consolas" w:cs="Consolas"/>
          <w:color w:val="0086B3"/>
          <w:sz w:val="20"/>
          <w:szCs w:val="20"/>
        </w:rPr>
        <w:t>3</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return accurate confidence interval from poisson.test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poisson.test(x, </w:t>
      </w:r>
      <w:r w:rsidRPr="00CA6E74">
        <w:rPr>
          <w:rFonts w:ascii="Consolas" w:eastAsia="Times New Roman" w:hAnsi="Consolas" w:cs="Consolas"/>
          <w:color w:val="0086B3"/>
          <w:sz w:val="20"/>
          <w:szCs w:val="20"/>
        </w:rPr>
        <w:t>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94.32</w:t>
      </w:r>
      <w:proofErr w:type="gramStart"/>
      <w:r w:rsidRPr="00CA6E74">
        <w:rPr>
          <w:rFonts w:ascii="Consolas" w:eastAsia="Times New Roman" w:hAnsi="Consolas" w:cs="Consolas"/>
          <w:color w:val="333333"/>
          <w:sz w:val="20"/>
          <w:szCs w:val="20"/>
        </w:rPr>
        <w:t>)</w:t>
      </w:r>
      <w:r w:rsidRPr="00CA6E74">
        <w:rPr>
          <w:rFonts w:ascii="Consolas" w:eastAsia="Times New Roman" w:hAnsi="Consolas" w:cs="Consolas"/>
          <w:color w:val="A71D5D"/>
          <w:sz w:val="20"/>
          <w:szCs w:val="20"/>
        </w:rPr>
        <w:t>$</w:t>
      </w:r>
      <w:proofErr w:type="gramEnd"/>
      <w:r w:rsidRPr="00CA6E74">
        <w:rPr>
          <w:rFonts w:ascii="Consolas" w:eastAsia="Times New Roman" w:hAnsi="Consolas" w:cs="Consolas"/>
          <w:color w:val="333333"/>
          <w:sz w:val="20"/>
          <w:szCs w:val="20"/>
        </w:rPr>
        <w:t>conf</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small</w:t>
      </w:r>
      <w:proofErr w:type="gramEnd"/>
      <w:r w:rsidRPr="00CA6E74">
        <w:rPr>
          <w:rFonts w:ascii="Consolas" w:eastAsia="Times New Roman" w:hAnsi="Consolas" w:cs="Consolas"/>
          <w:color w:val="969896"/>
          <w:sz w:val="20"/>
          <w:szCs w:val="20"/>
        </w:rPr>
        <w:t xml:space="preserve"> lambda simulations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lambdavals</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seq(</w:t>
      </w:r>
      <w:r w:rsidRPr="00CA6E74">
        <w:rPr>
          <w:rFonts w:ascii="Consolas" w:eastAsia="Times New Roman" w:hAnsi="Consolas" w:cs="Consolas"/>
          <w:color w:val="0086B3"/>
          <w:sz w:val="20"/>
          <w:szCs w:val="20"/>
        </w:rPr>
        <w:t>0.005</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0.10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by</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01</w:t>
      </w:r>
      <w:r w:rsidRPr="00CA6E74">
        <w:rPr>
          <w:rFonts w:ascii="Consolas" w:eastAsia="Times New Roman" w:hAnsi="Consolas" w:cs="Consolas"/>
          <w:color w:val="333333"/>
          <w:sz w:val="20"/>
          <w:szCs w:val="20"/>
        </w:rPr>
        <w:t xml:space="preserve">); nosim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1000</w:t>
      </w:r>
      <w:r w:rsidRPr="00CA6E74">
        <w:rPr>
          <w:rFonts w:ascii="Consolas" w:eastAsia="Times New Roman" w:hAnsi="Consolas" w:cs="Consolas"/>
          <w:color w:val="333333"/>
          <w:sz w:val="20"/>
          <w:szCs w:val="20"/>
        </w:rPr>
        <w:t xml:space="preserve">; t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100</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calculate coverage using Poisson intervals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coverage</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sapply(lambdavals, </w:t>
      </w:r>
      <w:r w:rsidRPr="00CA6E74">
        <w:rPr>
          <w:rFonts w:ascii="Consolas" w:eastAsia="Times New Roman" w:hAnsi="Consolas" w:cs="Consolas"/>
          <w:color w:val="A71D5D"/>
          <w:sz w:val="20"/>
          <w:szCs w:val="20"/>
        </w:rPr>
        <w:t>function</w:t>
      </w:r>
      <w:r w:rsidRPr="00CA6E74">
        <w:rPr>
          <w:rFonts w:ascii="Consolas" w:eastAsia="Times New Roman" w:hAnsi="Consolas" w:cs="Consolas"/>
          <w:color w:val="333333"/>
          <w:sz w:val="20"/>
          <w:szCs w:val="20"/>
        </w:rPr>
        <w:t>(lambda){</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969896"/>
          <w:sz w:val="20"/>
          <w:szCs w:val="20"/>
        </w:rPr>
        <w:t># calculate Poisson rates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lhats</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rpois(nosim, </w:t>
      </w:r>
      <w:r w:rsidRPr="00CA6E74">
        <w:rPr>
          <w:rFonts w:ascii="Consolas" w:eastAsia="Times New Roman" w:hAnsi="Consolas" w:cs="Consolas"/>
          <w:color w:val="ED6A43"/>
          <w:sz w:val="20"/>
          <w:szCs w:val="20"/>
        </w:rPr>
        <w:t>lambda</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lambda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t)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lower</w:t>
      </w:r>
      <w:proofErr w:type="gramEnd"/>
      <w:r w:rsidRPr="00CA6E74">
        <w:rPr>
          <w:rFonts w:ascii="Consolas" w:eastAsia="Times New Roman" w:hAnsi="Consolas" w:cs="Consolas"/>
          <w:color w:val="969896"/>
          <w:sz w:val="20"/>
          <w:szCs w:val="20"/>
        </w:rPr>
        <w:t xml:space="preserve"> bound of 95% CI</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ll</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lhats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qnorm(.</w:t>
      </w:r>
      <w:r w:rsidRPr="00CA6E74">
        <w:rPr>
          <w:rFonts w:ascii="Consolas" w:eastAsia="Times New Roman" w:hAnsi="Consolas" w:cs="Consolas"/>
          <w:color w:val="0086B3"/>
          <w:sz w:val="20"/>
          <w:szCs w:val="20"/>
        </w:rPr>
        <w:t>975</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sqrt(lhats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upper</w:t>
      </w:r>
      <w:proofErr w:type="gramEnd"/>
      <w:r w:rsidRPr="00CA6E74">
        <w:rPr>
          <w:rFonts w:ascii="Consolas" w:eastAsia="Times New Roman" w:hAnsi="Consolas" w:cs="Consolas"/>
          <w:color w:val="969896"/>
          <w:sz w:val="20"/>
          <w:szCs w:val="20"/>
        </w:rPr>
        <w:t xml:space="preserve"> bound of 95% CI</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ul</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lhats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qnorm(.</w:t>
      </w:r>
      <w:r w:rsidRPr="00CA6E74">
        <w:rPr>
          <w:rFonts w:ascii="Consolas" w:eastAsia="Times New Roman" w:hAnsi="Consolas" w:cs="Consolas"/>
          <w:color w:val="0086B3"/>
          <w:sz w:val="20"/>
          <w:szCs w:val="20"/>
        </w:rPr>
        <w:t>975</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sqrt(lhats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969896"/>
          <w:sz w:val="20"/>
          <w:szCs w:val="20"/>
        </w:rPr>
        <w:t># calculate percent of intervals that contain lambda</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mean(</w:t>
      </w:r>
      <w:proofErr w:type="gramEnd"/>
      <w:r w:rsidRPr="00CA6E74">
        <w:rPr>
          <w:rFonts w:ascii="Consolas" w:eastAsia="Times New Roman" w:hAnsi="Consolas" w:cs="Consolas"/>
          <w:color w:val="333333"/>
          <w:sz w:val="20"/>
          <w:szCs w:val="20"/>
        </w:rPr>
        <w:t xml:space="preserve">ll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lambda </w:t>
      </w:r>
      <w:r w:rsidRPr="00CA6E74">
        <w:rPr>
          <w:rFonts w:ascii="Consolas" w:eastAsia="Times New Roman" w:hAnsi="Consolas" w:cs="Consolas"/>
          <w:color w:val="A71D5D"/>
          <w:sz w:val="20"/>
          <w:szCs w:val="20"/>
        </w:rPr>
        <w:t>&amp;</w:t>
      </w:r>
      <w:r w:rsidRPr="00CA6E74">
        <w:rPr>
          <w:rFonts w:ascii="Consolas" w:eastAsia="Times New Roman" w:hAnsi="Consolas" w:cs="Consolas"/>
          <w:color w:val="333333"/>
          <w:sz w:val="20"/>
          <w:szCs w:val="20"/>
        </w:rPr>
        <w:t xml:space="preserve"> ul </w:t>
      </w:r>
      <w:r w:rsidRPr="00CA6E74">
        <w:rPr>
          <w:rFonts w:ascii="Consolas" w:eastAsia="Times New Roman" w:hAnsi="Consolas" w:cs="Consolas"/>
          <w:color w:val="A71D5D"/>
          <w:sz w:val="20"/>
          <w:szCs w:val="20"/>
        </w:rPr>
        <w:t>&gt;</w:t>
      </w:r>
      <w:r w:rsidRPr="00CA6E74">
        <w:rPr>
          <w:rFonts w:ascii="Consolas" w:eastAsia="Times New Roman" w:hAnsi="Consolas" w:cs="Consolas"/>
          <w:color w:val="333333"/>
          <w:sz w:val="20"/>
          <w:szCs w:val="20"/>
        </w:rPr>
        <w:t xml:space="preserve"> lambda)</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plot CI results vs 95%</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lastRenderedPageBreak/>
        <w:t>ggplot(</w:t>
      </w:r>
      <w:proofErr w:type="gramEnd"/>
      <w:r w:rsidRPr="00CA6E74">
        <w:rPr>
          <w:rFonts w:ascii="Consolas" w:eastAsia="Times New Roman" w:hAnsi="Consolas" w:cs="Consolas"/>
          <w:color w:val="A71D5D"/>
          <w:sz w:val="20"/>
          <w:szCs w:val="20"/>
        </w:rPr>
        <w:t>data.frame</w:t>
      </w:r>
      <w:r w:rsidRPr="00CA6E74">
        <w:rPr>
          <w:rFonts w:ascii="Consolas" w:eastAsia="Times New Roman" w:hAnsi="Consolas" w:cs="Consolas"/>
          <w:color w:val="333333"/>
          <w:sz w:val="20"/>
          <w:szCs w:val="20"/>
        </w:rPr>
        <w:t>(lambdavals, coverage), aes(</w:t>
      </w:r>
      <w:r w:rsidRPr="00CA6E74">
        <w:rPr>
          <w:rFonts w:ascii="Consolas" w:eastAsia="Times New Roman" w:hAnsi="Consolas" w:cs="Consolas"/>
          <w:color w:val="ED6A43"/>
          <w:sz w:val="20"/>
          <w:szCs w:val="20"/>
        </w:rPr>
        <w:t>x</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lambdavals, </w:t>
      </w:r>
      <w:r w:rsidRPr="00CA6E74">
        <w:rPr>
          <w:rFonts w:ascii="Consolas" w:eastAsia="Times New Roman" w:hAnsi="Consolas" w:cs="Consolas"/>
          <w:color w:val="ED6A43"/>
          <w:sz w:val="20"/>
          <w:szCs w:val="20"/>
        </w:rPr>
        <w:t>y</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coverage))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geom_line(</w:t>
      </w:r>
      <w:r w:rsidRPr="00CA6E74">
        <w:rPr>
          <w:rFonts w:ascii="Consolas" w:eastAsia="Times New Roman" w:hAnsi="Consolas" w:cs="Consolas"/>
          <w:color w:val="ED6A43"/>
          <w:sz w:val="20"/>
          <w:szCs w:val="20"/>
        </w:rPr>
        <w:t>size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geom_hline(</w:t>
      </w:r>
      <w:r w:rsidRPr="00CA6E74">
        <w:rPr>
          <w:rFonts w:ascii="Consolas" w:eastAsia="Times New Roman" w:hAnsi="Consolas" w:cs="Consolas"/>
          <w:color w:val="ED6A43"/>
          <w:sz w:val="20"/>
          <w:szCs w:val="20"/>
        </w:rPr>
        <w:t>yintercept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0.95</w:t>
      </w:r>
      <w:r w:rsidRPr="00CA6E74">
        <w:rPr>
          <w:rFonts w:ascii="Consolas" w:eastAsia="Times New Roman" w:hAnsi="Consolas" w:cs="Consolas"/>
          <w:color w:val="333333"/>
          <w:sz w:val="20"/>
          <w:szCs w:val="20"/>
        </w:rPr>
        <w:t>)</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ylim(</w:t>
      </w:r>
      <w:r w:rsidRPr="00CA6E74">
        <w:rPr>
          <w:rFonts w:ascii="Consolas" w:eastAsia="Times New Roman" w:hAnsi="Consolas" w:cs="Consolas"/>
          <w:color w:val="0086B3"/>
          <w:sz w:val="20"/>
          <w:szCs w:val="20"/>
        </w:rPr>
        <w:t>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1.0</w:t>
      </w:r>
      <w:r w:rsidRPr="00CA6E74">
        <w:rPr>
          <w:rFonts w:ascii="Consolas" w:eastAsia="Times New Roman" w:hAnsi="Consolas" w:cs="Consolas"/>
          <w:color w:val="333333"/>
          <w:sz w:val="20"/>
          <w:szCs w:val="20"/>
        </w:rPr>
        <w:t>)</w:t>
      </w:r>
    </w:p>
    <w:p w:rsidR="00CA6E74" w:rsidRPr="00CA6E74" w:rsidRDefault="00CA6E74" w:rsidP="00CA6E74">
      <w:pPr>
        <w:numPr>
          <w:ilvl w:val="0"/>
          <w:numId w:val="6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as we can see above, for small values of $\lambda = X/t$, the confidence interval produced by the asymptotic interval is</w:t>
      </w:r>
      <w:r w:rsidRPr="00CA6E74">
        <w:rPr>
          <w:rFonts w:ascii="Helvetica" w:eastAsia="Times New Roman" w:hAnsi="Helvetica" w:cs="Helvetica"/>
          <w:b/>
          <w:bCs/>
          <w:i/>
          <w:iCs/>
          <w:color w:val="333333"/>
          <w:sz w:val="20"/>
          <w:szCs w:val="20"/>
        </w:rPr>
        <w:t>not</w:t>
      </w:r>
      <w:r w:rsidRPr="00CA6E74">
        <w:rPr>
          <w:rFonts w:ascii="Helvetica" w:eastAsia="Times New Roman" w:hAnsi="Helvetica" w:cs="Helvetica"/>
          <w:color w:val="333333"/>
          <w:sz w:val="20"/>
          <w:szCs w:val="20"/>
        </w:rPr>
        <w:t> an accurate estimate of the actual 95% interval (not enough coverage)</w:t>
      </w:r>
    </w:p>
    <w:p w:rsidR="00CA6E74" w:rsidRPr="00CA6E74" w:rsidRDefault="00CA6E74" w:rsidP="00CA6E74">
      <w:pPr>
        <w:numPr>
          <w:ilvl w:val="0"/>
          <w:numId w:val="6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however, as $t \to \infty$, the interval becomes the </w:t>
      </w:r>
      <w:r w:rsidRPr="00CA6E74">
        <w:rPr>
          <w:rFonts w:ascii="Helvetica" w:eastAsia="Times New Roman" w:hAnsi="Helvetica" w:cs="Helvetica"/>
          <w:b/>
          <w:bCs/>
          <w:i/>
          <w:iCs/>
          <w:color w:val="333333"/>
          <w:sz w:val="20"/>
          <w:szCs w:val="20"/>
        </w:rPr>
        <w:t>true 95% interval</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small</w:t>
      </w:r>
      <w:proofErr w:type="gramEnd"/>
      <w:r w:rsidRPr="00CA6E74">
        <w:rPr>
          <w:rFonts w:ascii="Consolas" w:eastAsia="Times New Roman" w:hAnsi="Consolas" w:cs="Consolas"/>
          <w:color w:val="969896"/>
          <w:sz w:val="20"/>
          <w:szCs w:val="20"/>
        </w:rPr>
        <w:t xml:space="preserve"> lambda simulations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lambdavals</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seq(</w:t>
      </w:r>
      <w:r w:rsidRPr="00CA6E74">
        <w:rPr>
          <w:rFonts w:ascii="Consolas" w:eastAsia="Times New Roman" w:hAnsi="Consolas" w:cs="Consolas"/>
          <w:color w:val="0086B3"/>
          <w:sz w:val="20"/>
          <w:szCs w:val="20"/>
        </w:rPr>
        <w:t>0.005</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0.10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by</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01</w:t>
      </w:r>
      <w:r w:rsidRPr="00CA6E74">
        <w:rPr>
          <w:rFonts w:ascii="Consolas" w:eastAsia="Times New Roman" w:hAnsi="Consolas" w:cs="Consolas"/>
          <w:color w:val="333333"/>
          <w:sz w:val="20"/>
          <w:szCs w:val="20"/>
        </w:rPr>
        <w:t xml:space="preserve">); nosim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1000</w:t>
      </w:r>
      <w:r w:rsidRPr="00CA6E74">
        <w:rPr>
          <w:rFonts w:ascii="Consolas" w:eastAsia="Times New Roman" w:hAnsi="Consolas" w:cs="Consolas"/>
          <w:color w:val="333333"/>
          <w:sz w:val="20"/>
          <w:szCs w:val="20"/>
        </w:rPr>
        <w:t xml:space="preserve">; t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1000</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calculate coverage using Poisson intervals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coverage</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sapply(lambdavals, </w:t>
      </w:r>
      <w:r w:rsidRPr="00CA6E74">
        <w:rPr>
          <w:rFonts w:ascii="Consolas" w:eastAsia="Times New Roman" w:hAnsi="Consolas" w:cs="Consolas"/>
          <w:color w:val="A71D5D"/>
          <w:sz w:val="20"/>
          <w:szCs w:val="20"/>
        </w:rPr>
        <w:t>function</w:t>
      </w:r>
      <w:r w:rsidRPr="00CA6E74">
        <w:rPr>
          <w:rFonts w:ascii="Consolas" w:eastAsia="Times New Roman" w:hAnsi="Consolas" w:cs="Consolas"/>
          <w:color w:val="333333"/>
          <w:sz w:val="20"/>
          <w:szCs w:val="20"/>
        </w:rPr>
        <w:t>(lambda){</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969896"/>
          <w:sz w:val="20"/>
          <w:szCs w:val="20"/>
        </w:rPr>
        <w:t># calculate Poisson rates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lhats</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rpois(nosim, </w:t>
      </w:r>
      <w:r w:rsidRPr="00CA6E74">
        <w:rPr>
          <w:rFonts w:ascii="Consolas" w:eastAsia="Times New Roman" w:hAnsi="Consolas" w:cs="Consolas"/>
          <w:color w:val="ED6A43"/>
          <w:sz w:val="20"/>
          <w:szCs w:val="20"/>
        </w:rPr>
        <w:t>lambda</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lambda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t)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lower</w:t>
      </w:r>
      <w:proofErr w:type="gramEnd"/>
      <w:r w:rsidRPr="00CA6E74">
        <w:rPr>
          <w:rFonts w:ascii="Consolas" w:eastAsia="Times New Roman" w:hAnsi="Consolas" w:cs="Consolas"/>
          <w:color w:val="969896"/>
          <w:sz w:val="20"/>
          <w:szCs w:val="20"/>
        </w:rPr>
        <w:t xml:space="preserve"> bound of 95% CI</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ll</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lhats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qnorm(.</w:t>
      </w:r>
      <w:r w:rsidRPr="00CA6E74">
        <w:rPr>
          <w:rFonts w:ascii="Consolas" w:eastAsia="Times New Roman" w:hAnsi="Consolas" w:cs="Consolas"/>
          <w:color w:val="0086B3"/>
          <w:sz w:val="20"/>
          <w:szCs w:val="20"/>
        </w:rPr>
        <w:t>975</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sqrt(lhats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upper</w:t>
      </w:r>
      <w:proofErr w:type="gramEnd"/>
      <w:r w:rsidRPr="00CA6E74">
        <w:rPr>
          <w:rFonts w:ascii="Consolas" w:eastAsia="Times New Roman" w:hAnsi="Consolas" w:cs="Consolas"/>
          <w:color w:val="969896"/>
          <w:sz w:val="20"/>
          <w:szCs w:val="20"/>
        </w:rPr>
        <w:t xml:space="preserve"> bound of 95% CI</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ul</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lhats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qnorm(.</w:t>
      </w:r>
      <w:r w:rsidRPr="00CA6E74">
        <w:rPr>
          <w:rFonts w:ascii="Consolas" w:eastAsia="Times New Roman" w:hAnsi="Consolas" w:cs="Consolas"/>
          <w:color w:val="0086B3"/>
          <w:sz w:val="20"/>
          <w:szCs w:val="20"/>
        </w:rPr>
        <w:t>975</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sqrt(lhats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969896"/>
          <w:sz w:val="20"/>
          <w:szCs w:val="20"/>
        </w:rPr>
        <w:t># calculate percent of intervals that contain lambda</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mean(</w:t>
      </w:r>
      <w:proofErr w:type="gramEnd"/>
      <w:r w:rsidRPr="00CA6E74">
        <w:rPr>
          <w:rFonts w:ascii="Consolas" w:eastAsia="Times New Roman" w:hAnsi="Consolas" w:cs="Consolas"/>
          <w:color w:val="333333"/>
          <w:sz w:val="20"/>
          <w:szCs w:val="20"/>
        </w:rPr>
        <w:t xml:space="preserve">ll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lambda </w:t>
      </w:r>
      <w:r w:rsidRPr="00CA6E74">
        <w:rPr>
          <w:rFonts w:ascii="Consolas" w:eastAsia="Times New Roman" w:hAnsi="Consolas" w:cs="Consolas"/>
          <w:color w:val="A71D5D"/>
          <w:sz w:val="20"/>
          <w:szCs w:val="20"/>
        </w:rPr>
        <w:t>&amp;</w:t>
      </w:r>
      <w:r w:rsidRPr="00CA6E74">
        <w:rPr>
          <w:rFonts w:ascii="Consolas" w:eastAsia="Times New Roman" w:hAnsi="Consolas" w:cs="Consolas"/>
          <w:color w:val="333333"/>
          <w:sz w:val="20"/>
          <w:szCs w:val="20"/>
        </w:rPr>
        <w:t xml:space="preserve"> ul </w:t>
      </w:r>
      <w:r w:rsidRPr="00CA6E74">
        <w:rPr>
          <w:rFonts w:ascii="Consolas" w:eastAsia="Times New Roman" w:hAnsi="Consolas" w:cs="Consolas"/>
          <w:color w:val="A71D5D"/>
          <w:sz w:val="20"/>
          <w:szCs w:val="20"/>
        </w:rPr>
        <w:t>&gt;</w:t>
      </w:r>
      <w:r w:rsidRPr="00CA6E74">
        <w:rPr>
          <w:rFonts w:ascii="Consolas" w:eastAsia="Times New Roman" w:hAnsi="Consolas" w:cs="Consolas"/>
          <w:color w:val="333333"/>
          <w:sz w:val="20"/>
          <w:szCs w:val="20"/>
        </w:rPr>
        <w:t xml:space="preserve"> lambda)</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plot CI results vs 95%</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ggplot(</w:t>
      </w:r>
      <w:proofErr w:type="gramEnd"/>
      <w:r w:rsidRPr="00CA6E74">
        <w:rPr>
          <w:rFonts w:ascii="Consolas" w:eastAsia="Times New Roman" w:hAnsi="Consolas" w:cs="Consolas"/>
          <w:color w:val="A71D5D"/>
          <w:sz w:val="20"/>
          <w:szCs w:val="20"/>
        </w:rPr>
        <w:t>data.frame</w:t>
      </w:r>
      <w:r w:rsidRPr="00CA6E74">
        <w:rPr>
          <w:rFonts w:ascii="Consolas" w:eastAsia="Times New Roman" w:hAnsi="Consolas" w:cs="Consolas"/>
          <w:color w:val="333333"/>
          <w:sz w:val="20"/>
          <w:szCs w:val="20"/>
        </w:rPr>
        <w:t>(lambdavals, coverage), aes(</w:t>
      </w:r>
      <w:r w:rsidRPr="00CA6E74">
        <w:rPr>
          <w:rFonts w:ascii="Consolas" w:eastAsia="Times New Roman" w:hAnsi="Consolas" w:cs="Consolas"/>
          <w:color w:val="ED6A43"/>
          <w:sz w:val="20"/>
          <w:szCs w:val="20"/>
        </w:rPr>
        <w:t>x</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lambdavals, </w:t>
      </w:r>
      <w:r w:rsidRPr="00CA6E74">
        <w:rPr>
          <w:rFonts w:ascii="Consolas" w:eastAsia="Times New Roman" w:hAnsi="Consolas" w:cs="Consolas"/>
          <w:color w:val="ED6A43"/>
          <w:sz w:val="20"/>
          <w:szCs w:val="20"/>
        </w:rPr>
        <w:t>y</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coverage))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geom_line(</w:t>
      </w:r>
      <w:r w:rsidRPr="00CA6E74">
        <w:rPr>
          <w:rFonts w:ascii="Consolas" w:eastAsia="Times New Roman" w:hAnsi="Consolas" w:cs="Consolas"/>
          <w:color w:val="ED6A43"/>
          <w:sz w:val="20"/>
          <w:szCs w:val="20"/>
        </w:rPr>
        <w:t>size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geom_hline(</w:t>
      </w:r>
      <w:r w:rsidRPr="00CA6E74">
        <w:rPr>
          <w:rFonts w:ascii="Consolas" w:eastAsia="Times New Roman" w:hAnsi="Consolas" w:cs="Consolas"/>
          <w:color w:val="ED6A43"/>
          <w:sz w:val="20"/>
          <w:szCs w:val="20"/>
        </w:rPr>
        <w:t>yintercept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0.95</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ylim(</w:t>
      </w:r>
      <w:r w:rsidRPr="00CA6E74">
        <w:rPr>
          <w:rFonts w:ascii="Consolas" w:eastAsia="Times New Roman" w:hAnsi="Consolas" w:cs="Consolas"/>
          <w:color w:val="0086B3"/>
          <w:sz w:val="20"/>
          <w:szCs w:val="20"/>
        </w:rPr>
        <w:t>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1.0</w:t>
      </w:r>
      <w:r w:rsidRPr="00CA6E74">
        <w:rPr>
          <w:rFonts w:ascii="Consolas" w:eastAsia="Times New Roman" w:hAnsi="Consolas" w:cs="Consolas"/>
          <w:color w:val="333333"/>
          <w:sz w:val="20"/>
          <w:szCs w:val="20"/>
        </w:rPr>
        <w:t>)</w:t>
      </w:r>
    </w:p>
    <w:p w:rsidR="00CA6E74" w:rsidRPr="00CA6E74" w:rsidRDefault="00CA6E74" w:rsidP="00CA6E74">
      <w:pPr>
        <w:numPr>
          <w:ilvl w:val="0"/>
          <w:numId w:val="6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as we can see from above, as $t$ increases, the Poisson intervals become closer to the actual 95% confidence intervals</w:t>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 xml:space="preserve">Confidence Intervals - T </w:t>
      </w:r>
      <w:proofErr w:type="gramStart"/>
      <w:r w:rsidRPr="00CA6E74">
        <w:rPr>
          <w:rFonts w:ascii="Helvetica" w:eastAsia="Times New Roman" w:hAnsi="Helvetica" w:cs="Helvetica"/>
          <w:b/>
          <w:bCs/>
          <w:color w:val="333333"/>
          <w:sz w:val="20"/>
          <w:szCs w:val="20"/>
        </w:rPr>
        <w:t>Distribution(</w:t>
      </w:r>
      <w:proofErr w:type="gramEnd"/>
      <w:r w:rsidRPr="00CA6E74">
        <w:rPr>
          <w:rFonts w:ascii="Helvetica" w:eastAsia="Times New Roman" w:hAnsi="Helvetica" w:cs="Helvetica"/>
          <w:b/>
          <w:bCs/>
          <w:color w:val="333333"/>
          <w:sz w:val="20"/>
          <w:szCs w:val="20"/>
        </w:rPr>
        <w:t>Small Samples)</w:t>
      </w:r>
    </w:p>
    <w:p w:rsidR="00CA6E74" w:rsidRPr="00CA6E74" w:rsidRDefault="00CA6E74" w:rsidP="00CA6E74">
      <w:pPr>
        <w:numPr>
          <w:ilvl w:val="0"/>
          <w:numId w:val="6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t</w:t>
      </w:r>
      <w:r w:rsidRPr="00CA6E74">
        <w:rPr>
          <w:rFonts w:ascii="Helvetica" w:eastAsia="Times New Roman" w:hAnsi="Helvetica" w:cs="Helvetica"/>
          <w:color w:val="333333"/>
          <w:sz w:val="20"/>
          <w:szCs w:val="20"/>
        </w:rPr>
        <w:t> confidence interval is defined as $$Estimate \pm TQ \times SE_{Estimate} = \bar X \pm \frac{t_{n-1} S}{\sqrt{n}}$$</w:t>
      </w:r>
    </w:p>
    <w:p w:rsidR="00CA6E74" w:rsidRPr="00CA6E74" w:rsidRDefault="00CA6E74" w:rsidP="00CA6E74">
      <w:pPr>
        <w:numPr>
          <w:ilvl w:val="1"/>
          <w:numId w:val="6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$TQ$ = quantile from T distribution</w:t>
      </w:r>
    </w:p>
    <w:p w:rsidR="00CA6E74" w:rsidRPr="00CA6E74" w:rsidRDefault="00CA6E74" w:rsidP="00CA6E74">
      <w:pPr>
        <w:numPr>
          <w:ilvl w:val="1"/>
          <w:numId w:val="6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$t_{n-1}$ = relevant quantile</w:t>
      </w:r>
    </w:p>
    <w:p w:rsidR="00CA6E74" w:rsidRPr="00CA6E74" w:rsidRDefault="00CA6E74" w:rsidP="00CA6E74">
      <w:pPr>
        <w:numPr>
          <w:ilvl w:val="1"/>
          <w:numId w:val="6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 interval assumes data is IID normal so that $$\frac{\bar X - \mu}{S/\sqrt{n}}$$ follows Gosset's $t$ distribution with $n-1$ degrees of freedom</w:t>
      </w:r>
    </w:p>
    <w:p w:rsidR="00CA6E74" w:rsidRPr="00CA6E74" w:rsidRDefault="00CA6E74" w:rsidP="00CA6E74">
      <w:pPr>
        <w:numPr>
          <w:ilvl w:val="1"/>
          <w:numId w:val="6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works well with data distributions that are roughly symmetric/mound shaped, and </w:t>
      </w:r>
      <w:r w:rsidRPr="00CA6E74">
        <w:rPr>
          <w:rFonts w:ascii="Helvetica" w:eastAsia="Times New Roman" w:hAnsi="Helvetica" w:cs="Helvetica"/>
          <w:b/>
          <w:bCs/>
          <w:i/>
          <w:iCs/>
          <w:color w:val="333333"/>
          <w:sz w:val="20"/>
          <w:szCs w:val="20"/>
        </w:rPr>
        <w:t>does not</w:t>
      </w:r>
      <w:r w:rsidRPr="00CA6E74">
        <w:rPr>
          <w:rFonts w:ascii="Helvetica" w:eastAsia="Times New Roman" w:hAnsi="Helvetica" w:cs="Helvetica"/>
          <w:color w:val="333333"/>
          <w:sz w:val="20"/>
          <w:szCs w:val="20"/>
        </w:rPr>
        <w:t> work with skewed distributions</w:t>
      </w:r>
    </w:p>
    <w:p w:rsidR="00CA6E74" w:rsidRPr="00CA6E74" w:rsidRDefault="00CA6E74" w:rsidP="00CA6E74">
      <w:pPr>
        <w:numPr>
          <w:ilvl w:val="2"/>
          <w:numId w:val="6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skewed distribution $\rightarrow$ meaningless to center interval around the mean $\bar X$</w:t>
      </w:r>
    </w:p>
    <w:p w:rsidR="00CA6E74" w:rsidRPr="00CA6E74" w:rsidRDefault="00CA6E74" w:rsidP="00CA6E74">
      <w:pPr>
        <w:numPr>
          <w:ilvl w:val="2"/>
          <w:numId w:val="6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logs/median can be used instead</w:t>
      </w:r>
    </w:p>
    <w:p w:rsidR="00CA6E74" w:rsidRPr="00CA6E74" w:rsidRDefault="00CA6E74" w:rsidP="00CA6E74">
      <w:pPr>
        <w:numPr>
          <w:ilvl w:val="1"/>
          <w:numId w:val="6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lastRenderedPageBreak/>
        <w:t>paired observations (multiple measurements from same subjects) can be analyzed by t interval of differences</w:t>
      </w:r>
    </w:p>
    <w:p w:rsidR="00CA6E74" w:rsidRPr="00CA6E74" w:rsidRDefault="00CA6E74" w:rsidP="00CA6E74">
      <w:pPr>
        <w:numPr>
          <w:ilvl w:val="1"/>
          <w:numId w:val="6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as more data collected (large degrees of freedom), t interval $\rightarrow$ z interval</w:t>
      </w:r>
    </w:p>
    <w:p w:rsidR="00CA6E74" w:rsidRPr="00CA6E74" w:rsidRDefault="00CA6E74" w:rsidP="00CA6E74">
      <w:pPr>
        <w:numPr>
          <w:ilvl w:val="1"/>
          <w:numId w:val="65"/>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qt(0.975, df=n-1)</w:t>
      </w:r>
      <w:r w:rsidRPr="00CA6E74">
        <w:rPr>
          <w:rFonts w:ascii="Helvetica" w:eastAsia="Times New Roman" w:hAnsi="Helvetica" w:cs="Helvetica"/>
          <w:color w:val="333333"/>
          <w:sz w:val="20"/>
          <w:szCs w:val="20"/>
        </w:rPr>
        <w:t> = calculate the relevant quantile using t distribution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Plot normal vs t distributions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k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1000</w:t>
      </w:r>
      <w:r w:rsidRPr="00CA6E74">
        <w:rPr>
          <w:rFonts w:ascii="Consolas" w:eastAsia="Times New Roman" w:hAnsi="Consolas" w:cs="Consolas"/>
          <w:color w:val="333333"/>
          <w:sz w:val="20"/>
          <w:szCs w:val="20"/>
        </w:rPr>
        <w:t xml:space="preserve">; xvals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seq(</w:t>
      </w:r>
      <w:proofErr w:type="gramEnd"/>
      <w:r w:rsidRPr="00CA6E74">
        <w:rPr>
          <w:rFonts w:ascii="Consolas" w:eastAsia="Times New Roman" w:hAnsi="Consolas" w:cs="Consolas"/>
          <w:color w:val="A71D5D"/>
          <w:sz w:val="20"/>
          <w:szCs w:val="20"/>
        </w:rPr>
        <w:t>-</w:t>
      </w:r>
      <w:r w:rsidRPr="00CA6E74">
        <w:rPr>
          <w:rFonts w:ascii="Consolas" w:eastAsia="Times New Roman" w:hAnsi="Consolas" w:cs="Consolas"/>
          <w:color w:val="0086B3"/>
          <w:sz w:val="20"/>
          <w:szCs w:val="20"/>
        </w:rPr>
        <w:t>5</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5</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length</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k); df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10</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d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data.frame</w:t>
      </w:r>
      <w:r w:rsidRPr="00CA6E74">
        <w:rPr>
          <w:rFonts w:ascii="Consolas" w:eastAsia="Times New Roman" w:hAnsi="Consolas" w:cs="Consolas"/>
          <w:color w:val="333333"/>
          <w:sz w:val="20"/>
          <w:szCs w:val="20"/>
        </w:rPr>
        <w:t>(</w:t>
      </w:r>
      <w:r w:rsidRPr="00CA6E74">
        <w:rPr>
          <w:rFonts w:ascii="Consolas" w:eastAsia="Times New Roman" w:hAnsi="Consolas" w:cs="Consolas"/>
          <w:color w:val="ED6A43"/>
          <w:sz w:val="20"/>
          <w:szCs w:val="20"/>
        </w:rPr>
        <w:t>y</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c(</w:t>
      </w:r>
      <w:proofErr w:type="gramEnd"/>
      <w:r w:rsidRPr="00CA6E74">
        <w:rPr>
          <w:rFonts w:ascii="Consolas" w:eastAsia="Times New Roman" w:hAnsi="Consolas" w:cs="Consolas"/>
          <w:color w:val="333333"/>
          <w:sz w:val="20"/>
          <w:szCs w:val="20"/>
        </w:rPr>
        <w:t>dnorm(xvals), dt(xvals, df)),</w:t>
      </w:r>
      <w:r w:rsidRPr="00CA6E74">
        <w:rPr>
          <w:rFonts w:ascii="Consolas" w:eastAsia="Times New Roman" w:hAnsi="Consolas" w:cs="Consolas"/>
          <w:color w:val="ED6A43"/>
          <w:sz w:val="20"/>
          <w:szCs w:val="20"/>
        </w:rPr>
        <w:t>x</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xvals,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ED6A43"/>
          <w:sz w:val="20"/>
          <w:szCs w:val="20"/>
        </w:rPr>
        <w:t>dist</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factor</w:t>
      </w:r>
      <w:r w:rsidRPr="00CA6E74">
        <w:rPr>
          <w:rFonts w:ascii="Consolas" w:eastAsia="Times New Roman" w:hAnsi="Consolas" w:cs="Consolas"/>
          <w:color w:val="333333"/>
          <w:sz w:val="20"/>
          <w:szCs w:val="20"/>
        </w:rPr>
        <w:t>(rep(c(</w:t>
      </w:r>
      <w:r w:rsidRPr="00CA6E74">
        <w:rPr>
          <w:rFonts w:ascii="Consolas" w:eastAsia="Times New Roman" w:hAnsi="Consolas" w:cs="Consolas"/>
          <w:color w:val="183691"/>
          <w:sz w:val="20"/>
          <w:szCs w:val="20"/>
        </w:rPr>
        <w:t>"Normal"</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183691"/>
          <w:sz w:val="20"/>
          <w:szCs w:val="20"/>
        </w:rPr>
        <w:t>"T"</w:t>
      </w:r>
      <w:r w:rsidRPr="00CA6E74">
        <w:rPr>
          <w:rFonts w:ascii="Consolas" w:eastAsia="Times New Roman" w:hAnsi="Consolas" w:cs="Consolas"/>
          <w:color w:val="333333"/>
          <w:sz w:val="20"/>
          <w:szCs w:val="20"/>
        </w:rPr>
        <w:t>), c(k,k))))</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g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ggplot(</w:t>
      </w:r>
      <w:proofErr w:type="gramEnd"/>
      <w:r w:rsidRPr="00CA6E74">
        <w:rPr>
          <w:rFonts w:ascii="Consolas" w:eastAsia="Times New Roman" w:hAnsi="Consolas" w:cs="Consolas"/>
          <w:color w:val="333333"/>
          <w:sz w:val="20"/>
          <w:szCs w:val="20"/>
        </w:rPr>
        <w:t>d, aes(</w:t>
      </w:r>
      <w:r w:rsidRPr="00CA6E74">
        <w:rPr>
          <w:rFonts w:ascii="Consolas" w:eastAsia="Times New Roman" w:hAnsi="Consolas" w:cs="Consolas"/>
          <w:color w:val="ED6A43"/>
          <w:sz w:val="20"/>
          <w:szCs w:val="20"/>
        </w:rPr>
        <w:t>x</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x, </w:t>
      </w:r>
      <w:r w:rsidRPr="00CA6E74">
        <w:rPr>
          <w:rFonts w:ascii="Consolas" w:eastAsia="Times New Roman" w:hAnsi="Consolas" w:cs="Consolas"/>
          <w:color w:val="ED6A43"/>
          <w:sz w:val="20"/>
          <w:szCs w:val="20"/>
        </w:rPr>
        <w:t>y</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y))</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g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g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w:t>
      </w:r>
      <w:proofErr w:type="gramStart"/>
      <w:r w:rsidRPr="00CA6E74">
        <w:rPr>
          <w:rFonts w:ascii="Consolas" w:eastAsia="Times New Roman" w:hAnsi="Consolas" w:cs="Consolas"/>
          <w:color w:val="333333"/>
          <w:sz w:val="20"/>
          <w:szCs w:val="20"/>
        </w:rPr>
        <w:t>line(</w:t>
      </w:r>
      <w:proofErr w:type="gramEnd"/>
      <w:r w:rsidRPr="00CA6E74">
        <w:rPr>
          <w:rFonts w:ascii="Consolas" w:eastAsia="Times New Roman" w:hAnsi="Consolas" w:cs="Consolas"/>
          <w:color w:val="ED6A43"/>
          <w:sz w:val="20"/>
          <w:szCs w:val="20"/>
        </w:rPr>
        <w:t>size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w:t>
      </w:r>
      <w:r w:rsidRPr="00CA6E74">
        <w:rPr>
          <w:rFonts w:ascii="Consolas" w:eastAsia="Times New Roman" w:hAnsi="Consolas" w:cs="Consolas"/>
          <w:color w:val="333333"/>
          <w:sz w:val="20"/>
          <w:szCs w:val="20"/>
        </w:rPr>
        <w:t>, aes(</w:t>
      </w:r>
      <w:r w:rsidRPr="00CA6E74">
        <w:rPr>
          <w:rFonts w:ascii="Consolas" w:eastAsia="Times New Roman" w:hAnsi="Consolas" w:cs="Consolas"/>
          <w:color w:val="ED6A43"/>
          <w:sz w:val="20"/>
          <w:szCs w:val="20"/>
        </w:rPr>
        <w:t>colour</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dist))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ggtitle(</w:t>
      </w:r>
      <w:r w:rsidRPr="00CA6E74">
        <w:rPr>
          <w:rFonts w:ascii="Consolas" w:eastAsia="Times New Roman" w:hAnsi="Consolas" w:cs="Consolas"/>
          <w:color w:val="183691"/>
          <w:sz w:val="20"/>
          <w:szCs w:val="20"/>
        </w:rPr>
        <w:t>"Normal vs T Distribution"</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plot</w:t>
      </w:r>
      <w:proofErr w:type="gramEnd"/>
      <w:r w:rsidRPr="00CA6E74">
        <w:rPr>
          <w:rFonts w:ascii="Consolas" w:eastAsia="Times New Roman" w:hAnsi="Consolas" w:cs="Consolas"/>
          <w:color w:val="969896"/>
          <w:sz w:val="20"/>
          <w:szCs w:val="20"/>
        </w:rPr>
        <w:t xml:space="preserve"> normal vs t quantiles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d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A71D5D"/>
          <w:sz w:val="20"/>
          <w:szCs w:val="20"/>
        </w:rPr>
        <w:t>data.frame</w:t>
      </w:r>
      <w:r w:rsidRPr="00CA6E74">
        <w:rPr>
          <w:rFonts w:ascii="Consolas" w:eastAsia="Times New Roman" w:hAnsi="Consolas" w:cs="Consolas"/>
          <w:color w:val="333333"/>
          <w:sz w:val="20"/>
          <w:szCs w:val="20"/>
        </w:rPr>
        <w:t>(</w:t>
      </w:r>
      <w:proofErr w:type="gramEnd"/>
      <w:r w:rsidRPr="00CA6E74">
        <w:rPr>
          <w:rFonts w:ascii="Consolas" w:eastAsia="Times New Roman" w:hAnsi="Consolas" w:cs="Consolas"/>
          <w:color w:val="ED6A43"/>
          <w:sz w:val="20"/>
          <w:szCs w:val="20"/>
        </w:rPr>
        <w:t>n</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qnorm(pvals),</w:t>
      </w:r>
      <w:r w:rsidRPr="00CA6E74">
        <w:rPr>
          <w:rFonts w:ascii="Consolas" w:eastAsia="Times New Roman" w:hAnsi="Consolas" w:cs="Consolas"/>
          <w:color w:val="ED6A43"/>
          <w:sz w:val="20"/>
          <w:szCs w:val="20"/>
        </w:rPr>
        <w:t>t</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qt(pvals, df),</w:t>
      </w:r>
      <w:r w:rsidRPr="00CA6E74">
        <w:rPr>
          <w:rFonts w:ascii="Consolas" w:eastAsia="Times New Roman" w:hAnsi="Consolas" w:cs="Consolas"/>
          <w:color w:val="ED6A43"/>
          <w:sz w:val="20"/>
          <w:szCs w:val="20"/>
        </w:rPr>
        <w:t>p</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pvals)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h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ggplot(</w:t>
      </w:r>
      <w:proofErr w:type="gramEnd"/>
      <w:r w:rsidRPr="00CA6E74">
        <w:rPr>
          <w:rFonts w:ascii="Consolas" w:eastAsia="Times New Roman" w:hAnsi="Consolas" w:cs="Consolas"/>
          <w:color w:val="333333"/>
          <w:sz w:val="20"/>
          <w:szCs w:val="20"/>
        </w:rPr>
        <w:t>d, aes(</w:t>
      </w:r>
      <w:r w:rsidRPr="00CA6E74">
        <w:rPr>
          <w:rFonts w:ascii="Consolas" w:eastAsia="Times New Roman" w:hAnsi="Consolas" w:cs="Consolas"/>
          <w:color w:val="ED6A43"/>
          <w:sz w:val="20"/>
          <w:szCs w:val="20"/>
        </w:rPr>
        <w:t>x</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n, </w:t>
      </w:r>
      <w:r w:rsidRPr="00CA6E74">
        <w:rPr>
          <w:rFonts w:ascii="Consolas" w:eastAsia="Times New Roman" w:hAnsi="Consolas" w:cs="Consolas"/>
          <w:color w:val="ED6A43"/>
          <w:sz w:val="20"/>
          <w:szCs w:val="20"/>
        </w:rPr>
        <w:t>y</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h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h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w:t>
      </w:r>
      <w:proofErr w:type="gramStart"/>
      <w:r w:rsidRPr="00CA6E74">
        <w:rPr>
          <w:rFonts w:ascii="Consolas" w:eastAsia="Times New Roman" w:hAnsi="Consolas" w:cs="Consolas"/>
          <w:color w:val="333333"/>
          <w:sz w:val="20"/>
          <w:szCs w:val="20"/>
        </w:rPr>
        <w:t>abline(</w:t>
      </w:r>
      <w:proofErr w:type="gramEnd"/>
      <w:r w:rsidRPr="00CA6E74">
        <w:rPr>
          <w:rFonts w:ascii="Consolas" w:eastAsia="Times New Roman" w:hAnsi="Consolas" w:cs="Consolas"/>
          <w:color w:val="ED6A43"/>
          <w:sz w:val="20"/>
          <w:szCs w:val="20"/>
        </w:rPr>
        <w:t>size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col</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183691"/>
          <w:sz w:val="20"/>
          <w:szCs w:val="20"/>
        </w:rPr>
        <w:t>"lightblue"</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h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h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w:t>
      </w:r>
      <w:proofErr w:type="gramStart"/>
      <w:r w:rsidRPr="00CA6E74">
        <w:rPr>
          <w:rFonts w:ascii="Consolas" w:eastAsia="Times New Roman" w:hAnsi="Consolas" w:cs="Consolas"/>
          <w:color w:val="333333"/>
          <w:sz w:val="20"/>
          <w:szCs w:val="20"/>
        </w:rPr>
        <w:t>line(</w:t>
      </w:r>
      <w:proofErr w:type="gramEnd"/>
      <w:r w:rsidRPr="00CA6E74">
        <w:rPr>
          <w:rFonts w:ascii="Consolas" w:eastAsia="Times New Roman" w:hAnsi="Consolas" w:cs="Consolas"/>
          <w:color w:val="ED6A43"/>
          <w:sz w:val="20"/>
          <w:szCs w:val="20"/>
        </w:rPr>
        <w:t>size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col</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183691"/>
          <w:sz w:val="20"/>
          <w:szCs w:val="20"/>
        </w:rPr>
        <w:t>"black"</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h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h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w:t>
      </w:r>
      <w:proofErr w:type="gramStart"/>
      <w:r w:rsidRPr="00CA6E74">
        <w:rPr>
          <w:rFonts w:ascii="Consolas" w:eastAsia="Times New Roman" w:hAnsi="Consolas" w:cs="Consolas"/>
          <w:color w:val="333333"/>
          <w:sz w:val="20"/>
          <w:szCs w:val="20"/>
        </w:rPr>
        <w:t>vline(</w:t>
      </w:r>
      <w:proofErr w:type="gramEnd"/>
      <w:r w:rsidRPr="00CA6E74">
        <w:rPr>
          <w:rFonts w:ascii="Consolas" w:eastAsia="Times New Roman" w:hAnsi="Consolas" w:cs="Consolas"/>
          <w:color w:val="ED6A43"/>
          <w:sz w:val="20"/>
          <w:szCs w:val="20"/>
        </w:rPr>
        <w:t>xintercept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qnorm(</w:t>
      </w:r>
      <w:r w:rsidRPr="00CA6E74">
        <w:rPr>
          <w:rFonts w:ascii="Consolas" w:eastAsia="Times New Roman" w:hAnsi="Consolas" w:cs="Consolas"/>
          <w:color w:val="0086B3"/>
          <w:sz w:val="20"/>
          <w:szCs w:val="20"/>
        </w:rPr>
        <w:t>0.975</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h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h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w:t>
      </w:r>
      <w:proofErr w:type="gramStart"/>
      <w:r w:rsidRPr="00CA6E74">
        <w:rPr>
          <w:rFonts w:ascii="Consolas" w:eastAsia="Times New Roman" w:hAnsi="Consolas" w:cs="Consolas"/>
          <w:color w:val="333333"/>
          <w:sz w:val="20"/>
          <w:szCs w:val="20"/>
        </w:rPr>
        <w:t>hline(</w:t>
      </w:r>
      <w:proofErr w:type="gramEnd"/>
      <w:r w:rsidRPr="00CA6E74">
        <w:rPr>
          <w:rFonts w:ascii="Consolas" w:eastAsia="Times New Roman" w:hAnsi="Consolas" w:cs="Consolas"/>
          <w:color w:val="ED6A43"/>
          <w:sz w:val="20"/>
          <w:szCs w:val="20"/>
        </w:rPr>
        <w:t>yintercept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qt(</w:t>
      </w:r>
      <w:r w:rsidRPr="00CA6E74">
        <w:rPr>
          <w:rFonts w:ascii="Consolas" w:eastAsia="Times New Roman" w:hAnsi="Consolas" w:cs="Consolas"/>
          <w:color w:val="0086B3"/>
          <w:sz w:val="20"/>
          <w:szCs w:val="20"/>
        </w:rPr>
        <w:t>0.975</w:t>
      </w:r>
      <w:r w:rsidRPr="00CA6E74">
        <w:rPr>
          <w:rFonts w:ascii="Consolas" w:eastAsia="Times New Roman" w:hAnsi="Consolas" w:cs="Consolas"/>
          <w:color w:val="333333"/>
          <w:sz w:val="20"/>
          <w:szCs w:val="20"/>
        </w:rPr>
        <w:t xml:space="preserve">, df))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ggtitle(</w:t>
      </w:r>
      <w:r w:rsidRPr="00CA6E74">
        <w:rPr>
          <w:rFonts w:ascii="Consolas" w:eastAsia="Times New Roman" w:hAnsi="Consolas" w:cs="Consolas"/>
          <w:color w:val="183691"/>
          <w:sz w:val="20"/>
          <w:szCs w:val="20"/>
        </w:rPr>
        <w:t>"Normal vs T Quantiles"</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plot</w:t>
      </w:r>
      <w:proofErr w:type="gramEnd"/>
      <w:r w:rsidRPr="00CA6E74">
        <w:rPr>
          <w:rFonts w:ascii="Consolas" w:eastAsia="Times New Roman" w:hAnsi="Consolas" w:cs="Consolas"/>
          <w:color w:val="969896"/>
          <w:sz w:val="20"/>
          <w:szCs w:val="20"/>
        </w:rPr>
        <w:t xml:space="preserve"> 2 graphs together</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grid.arrange(</w:t>
      </w:r>
      <w:proofErr w:type="gramEnd"/>
      <w:r w:rsidRPr="00CA6E74">
        <w:rPr>
          <w:rFonts w:ascii="Consolas" w:eastAsia="Times New Roman" w:hAnsi="Consolas" w:cs="Consolas"/>
          <w:color w:val="333333"/>
          <w:sz w:val="20"/>
          <w:szCs w:val="20"/>
        </w:rPr>
        <w:t xml:space="preserve">g, h, </w:t>
      </w:r>
      <w:r w:rsidRPr="00CA6E74">
        <w:rPr>
          <w:rFonts w:ascii="Consolas" w:eastAsia="Times New Roman" w:hAnsi="Consolas" w:cs="Consolas"/>
          <w:color w:val="ED6A43"/>
          <w:sz w:val="20"/>
          <w:szCs w:val="20"/>
        </w:rPr>
        <w:t>ncol</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w:t>
      </w:r>
      <w:r w:rsidRPr="00CA6E74">
        <w:rPr>
          <w:rFonts w:ascii="Consolas" w:eastAsia="Times New Roman" w:hAnsi="Consolas" w:cs="Consolas"/>
          <w:color w:val="333333"/>
          <w:sz w:val="20"/>
          <w:szCs w:val="20"/>
        </w:rPr>
        <w:t>)</w:t>
      </w:r>
    </w:p>
    <w:p w:rsidR="00CA6E74" w:rsidRPr="00CA6E74" w:rsidRDefault="00CA6E74" w:rsidP="00CA6E74">
      <w:pPr>
        <w:numPr>
          <w:ilvl w:val="0"/>
          <w:numId w:val="66"/>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William Gosset's </w:t>
      </w:r>
      <w:r w:rsidRPr="00CA6E74">
        <w:rPr>
          <w:rFonts w:ascii="Helvetica" w:eastAsia="Times New Roman" w:hAnsi="Helvetica" w:cs="Helvetica"/>
          <w:b/>
          <w:bCs/>
          <w:color w:val="333333"/>
          <w:sz w:val="20"/>
          <w:szCs w:val="20"/>
        </w:rPr>
        <w:t>t</w:t>
      </w:r>
      <w:r w:rsidRPr="00CA6E74">
        <w:rPr>
          <w:rFonts w:ascii="Helvetica" w:eastAsia="Times New Roman" w:hAnsi="Helvetica" w:cs="Helvetica"/>
          <w:color w:val="333333"/>
          <w:sz w:val="20"/>
          <w:szCs w:val="20"/>
        </w:rPr>
        <w:t> Distribution ("Student's T distribution")</w:t>
      </w:r>
    </w:p>
    <w:p w:rsidR="00CA6E74" w:rsidRPr="00CA6E74" w:rsidRDefault="00CA6E74" w:rsidP="00CA6E74">
      <w:pPr>
        <w:numPr>
          <w:ilvl w:val="1"/>
          <w:numId w:val="66"/>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test = Gosset's pseudoname which he published under</w:t>
      </w:r>
    </w:p>
    <w:p w:rsidR="00CA6E74" w:rsidRPr="00CA6E74" w:rsidRDefault="00CA6E74" w:rsidP="00CA6E74">
      <w:pPr>
        <w:numPr>
          <w:ilvl w:val="1"/>
          <w:numId w:val="66"/>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indexed/defined by </w:t>
      </w:r>
      <w:r w:rsidRPr="00CA6E74">
        <w:rPr>
          <w:rFonts w:ascii="Helvetica" w:eastAsia="Times New Roman" w:hAnsi="Helvetica" w:cs="Helvetica"/>
          <w:b/>
          <w:bCs/>
          <w:i/>
          <w:iCs/>
          <w:color w:val="333333"/>
          <w:sz w:val="20"/>
          <w:szCs w:val="20"/>
        </w:rPr>
        <w:t>degrees of freedom</w:t>
      </w:r>
      <w:r w:rsidRPr="00CA6E74">
        <w:rPr>
          <w:rFonts w:ascii="Helvetica" w:eastAsia="Times New Roman" w:hAnsi="Helvetica" w:cs="Helvetica"/>
          <w:color w:val="333333"/>
          <w:sz w:val="20"/>
          <w:szCs w:val="20"/>
        </w:rPr>
        <w:t>, and becomes more like standard normal as degrees of freedom gets larger</w:t>
      </w:r>
    </w:p>
    <w:p w:rsidR="00CA6E74" w:rsidRPr="00CA6E74" w:rsidRDefault="00CA6E74" w:rsidP="00CA6E74">
      <w:pPr>
        <w:numPr>
          <w:ilvl w:val="1"/>
          <w:numId w:val="66"/>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thicker tails centered around 0, thus confidence interval = </w:t>
      </w:r>
      <w:r w:rsidRPr="00CA6E74">
        <w:rPr>
          <w:rFonts w:ascii="Helvetica" w:eastAsia="Times New Roman" w:hAnsi="Helvetica" w:cs="Helvetica"/>
          <w:b/>
          <w:bCs/>
          <w:i/>
          <w:iCs/>
          <w:color w:val="333333"/>
          <w:sz w:val="20"/>
          <w:szCs w:val="20"/>
        </w:rPr>
        <w:t>wider</w:t>
      </w:r>
      <w:r w:rsidRPr="00CA6E74">
        <w:rPr>
          <w:rFonts w:ascii="Helvetica" w:eastAsia="Times New Roman" w:hAnsi="Helvetica" w:cs="Helvetica"/>
          <w:color w:val="333333"/>
          <w:sz w:val="20"/>
          <w:szCs w:val="20"/>
        </w:rPr>
        <w:t> than Z interval (more mass concentrated away from the center)</w:t>
      </w:r>
    </w:p>
    <w:p w:rsidR="00CA6E74" w:rsidRPr="00CA6E74" w:rsidRDefault="00CA6E74" w:rsidP="00CA6E74">
      <w:pPr>
        <w:numPr>
          <w:ilvl w:val="1"/>
          <w:numId w:val="66"/>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for </w:t>
      </w:r>
      <w:r w:rsidRPr="00CA6E74">
        <w:rPr>
          <w:rFonts w:ascii="Helvetica" w:eastAsia="Times New Roman" w:hAnsi="Helvetica" w:cs="Helvetica"/>
          <w:b/>
          <w:bCs/>
          <w:i/>
          <w:iCs/>
          <w:color w:val="333333"/>
          <w:sz w:val="20"/>
          <w:szCs w:val="20"/>
        </w:rPr>
        <w:t>small</w:t>
      </w:r>
      <w:r w:rsidRPr="00CA6E74">
        <w:rPr>
          <w:rFonts w:ascii="Helvetica" w:eastAsia="Times New Roman" w:hAnsi="Helvetica" w:cs="Helvetica"/>
          <w:color w:val="333333"/>
          <w:sz w:val="20"/>
          <w:szCs w:val="20"/>
        </w:rPr>
        <w:t> sample size (value of n), normalizing the distribution by $\frac{\bar X - \mu}{S/\sqrt{n}}$ $\rightarrow$ t distribution, </w:t>
      </w:r>
      <w:r w:rsidRPr="00CA6E74">
        <w:rPr>
          <w:rFonts w:ascii="Helvetica" w:eastAsia="Times New Roman" w:hAnsi="Helvetica" w:cs="Helvetica"/>
          <w:b/>
          <w:bCs/>
          <w:i/>
          <w:iCs/>
          <w:color w:val="333333"/>
          <w:sz w:val="20"/>
          <w:szCs w:val="20"/>
        </w:rPr>
        <w:t>not</w:t>
      </w:r>
      <w:r w:rsidRPr="00CA6E74">
        <w:rPr>
          <w:rFonts w:ascii="Helvetica" w:eastAsia="Times New Roman" w:hAnsi="Helvetica" w:cs="Helvetica"/>
          <w:color w:val="333333"/>
          <w:sz w:val="20"/>
          <w:szCs w:val="20"/>
        </w:rPr>
        <w:t> the standard normal distribution</w:t>
      </w:r>
    </w:p>
    <w:p w:rsidR="00CA6E74" w:rsidRPr="00CA6E74" w:rsidRDefault="00CA6E74" w:rsidP="00CA6E74">
      <w:pPr>
        <w:numPr>
          <w:ilvl w:val="2"/>
          <w:numId w:val="66"/>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$S$ = standard deviation may be inaccurate, as the std of the data sample may not be truly representative of the population std</w:t>
      </w:r>
    </w:p>
    <w:p w:rsidR="00CA6E74" w:rsidRPr="00CA6E74" w:rsidRDefault="00CA6E74" w:rsidP="00CA6E74">
      <w:pPr>
        <w:numPr>
          <w:ilvl w:val="2"/>
          <w:numId w:val="66"/>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using the Z interval here thus may produce an interval that is too </w:t>
      </w:r>
      <w:r w:rsidRPr="00CA6E74">
        <w:rPr>
          <w:rFonts w:ascii="Helvetica" w:eastAsia="Times New Roman" w:hAnsi="Helvetica" w:cs="Helvetica"/>
          <w:b/>
          <w:bCs/>
          <w:i/>
          <w:iCs/>
          <w:color w:val="333333"/>
          <w:sz w:val="20"/>
          <w:szCs w:val="20"/>
        </w:rPr>
        <w:t>narrow</w:t>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Confidence Interval - Paired T Tests</w:t>
      </w:r>
    </w:p>
    <w:p w:rsidR="00CA6E74" w:rsidRPr="00CA6E74" w:rsidRDefault="00CA6E74" w:rsidP="00CA6E74">
      <w:pPr>
        <w:numPr>
          <w:ilvl w:val="0"/>
          <w:numId w:val="6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compare observations for the same subjects over two different sets of data (i.e. different times, different treatments)</w:t>
      </w:r>
    </w:p>
    <w:p w:rsidR="00CA6E74" w:rsidRPr="00CA6E74" w:rsidRDefault="00CA6E74" w:rsidP="00CA6E74">
      <w:pPr>
        <w:numPr>
          <w:ilvl w:val="0"/>
          <w:numId w:val="6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the confidence interval is defined by $$ \bar X_1 - \bar X_2 \pm \frac{t_{n-1} S}{\sqrt{n}}$$ where $\bar X_1$ represents the first observations and $\bar X_2$ the second set of observations</w:t>
      </w:r>
    </w:p>
    <w:p w:rsidR="00CA6E74" w:rsidRPr="00CA6E74" w:rsidRDefault="00CA6E74" w:rsidP="00CA6E74">
      <w:pPr>
        <w:numPr>
          <w:ilvl w:val="0"/>
          <w:numId w:val="67"/>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lastRenderedPageBreak/>
        <w:t>t.test(difference)</w:t>
      </w:r>
      <w:r w:rsidRPr="00CA6E74">
        <w:rPr>
          <w:rFonts w:ascii="Helvetica" w:eastAsia="Times New Roman" w:hAnsi="Helvetica" w:cs="Helvetica"/>
          <w:color w:val="333333"/>
          <w:sz w:val="20"/>
          <w:szCs w:val="20"/>
        </w:rPr>
        <w:t> = performs group mean t test and returns metrics as results, which includes the confidence intervals</w:t>
      </w:r>
    </w:p>
    <w:p w:rsidR="00CA6E74" w:rsidRPr="00CA6E74" w:rsidRDefault="00CA6E74" w:rsidP="00CA6E74">
      <w:pPr>
        <w:numPr>
          <w:ilvl w:val="1"/>
          <w:numId w:val="67"/>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t.test(g2, g1, paired = TRUE)</w:t>
      </w:r>
      <w:r w:rsidRPr="00CA6E74">
        <w:rPr>
          <w:rFonts w:ascii="Helvetica" w:eastAsia="Times New Roman" w:hAnsi="Helvetica" w:cs="Helvetica"/>
          <w:color w:val="333333"/>
          <w:sz w:val="20"/>
          <w:szCs w:val="20"/>
        </w:rPr>
        <w:t> = performs the same paired t test with data directly</w:t>
      </w:r>
    </w:p>
    <w:p w:rsidR="00CA6E74" w:rsidRPr="00CA6E74" w:rsidRDefault="00CA6E74" w:rsidP="00CA6E74">
      <w:pPr>
        <w:numPr>
          <w:ilvl w:val="0"/>
          <w:numId w:val="6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i/>
          <w:iCs/>
          <w:color w:val="333333"/>
          <w:sz w:val="20"/>
          <w:szCs w:val="20"/>
        </w:rPr>
        <w:t>example</w:t>
      </w:r>
    </w:p>
    <w:p w:rsidR="00CA6E74" w:rsidRPr="00CA6E74" w:rsidRDefault="00CA6E74" w:rsidP="00CA6E74">
      <w:pPr>
        <w:numPr>
          <w:ilvl w:val="1"/>
          <w:numId w:val="6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the data used here is for a study of the effects of two soporific drugs (increase in hours of sleep compared to control) on 10 patients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load</w:t>
      </w:r>
      <w:proofErr w:type="gramEnd"/>
      <w:r w:rsidRPr="00CA6E74">
        <w:rPr>
          <w:rFonts w:ascii="Consolas" w:eastAsia="Times New Roman" w:hAnsi="Consolas" w:cs="Consolas"/>
          <w:color w:val="969896"/>
          <w:sz w:val="20"/>
          <w:szCs w:val="20"/>
        </w:rPr>
        <w:t xml:space="preserve"> data</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data(</w:t>
      </w:r>
      <w:proofErr w:type="gramEnd"/>
      <w:r w:rsidRPr="00CA6E74">
        <w:rPr>
          <w:rFonts w:ascii="Consolas" w:eastAsia="Times New Roman" w:hAnsi="Consolas" w:cs="Consolas"/>
          <w:color w:val="333333"/>
          <w:sz w:val="20"/>
          <w:szCs w:val="20"/>
        </w:rPr>
        <w:t>sleep)</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plot the first and second observations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g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ggplot(</w:t>
      </w:r>
      <w:proofErr w:type="gramEnd"/>
      <w:r w:rsidRPr="00CA6E74">
        <w:rPr>
          <w:rFonts w:ascii="Consolas" w:eastAsia="Times New Roman" w:hAnsi="Consolas" w:cs="Consolas"/>
          <w:color w:val="333333"/>
          <w:sz w:val="20"/>
          <w:szCs w:val="20"/>
        </w:rPr>
        <w:t>sleep, aes(</w:t>
      </w:r>
      <w:r w:rsidRPr="00CA6E74">
        <w:rPr>
          <w:rFonts w:ascii="Consolas" w:eastAsia="Times New Roman" w:hAnsi="Consolas" w:cs="Consolas"/>
          <w:color w:val="ED6A43"/>
          <w:sz w:val="20"/>
          <w:szCs w:val="20"/>
        </w:rPr>
        <w:t>x</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group, </w:t>
      </w:r>
      <w:r w:rsidRPr="00CA6E74">
        <w:rPr>
          <w:rFonts w:ascii="Consolas" w:eastAsia="Times New Roman" w:hAnsi="Consolas" w:cs="Consolas"/>
          <w:color w:val="ED6A43"/>
          <w:sz w:val="20"/>
          <w:szCs w:val="20"/>
        </w:rPr>
        <w:t>y</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extra, </w:t>
      </w:r>
      <w:r w:rsidRPr="00CA6E74">
        <w:rPr>
          <w:rFonts w:ascii="Consolas" w:eastAsia="Times New Roman" w:hAnsi="Consolas" w:cs="Consolas"/>
          <w:color w:val="ED6A43"/>
          <w:sz w:val="20"/>
          <w:szCs w:val="20"/>
        </w:rPr>
        <w:t>group</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factor</w:t>
      </w:r>
      <w:r w:rsidRPr="00CA6E74">
        <w:rPr>
          <w:rFonts w:ascii="Consolas" w:eastAsia="Times New Roman" w:hAnsi="Consolas" w:cs="Consolas"/>
          <w:color w:val="333333"/>
          <w:sz w:val="20"/>
          <w:szCs w:val="20"/>
        </w:rPr>
        <w:t>(ID)))</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g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g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w:t>
      </w:r>
      <w:proofErr w:type="gramStart"/>
      <w:r w:rsidRPr="00CA6E74">
        <w:rPr>
          <w:rFonts w:ascii="Consolas" w:eastAsia="Times New Roman" w:hAnsi="Consolas" w:cs="Consolas"/>
          <w:color w:val="333333"/>
          <w:sz w:val="20"/>
          <w:szCs w:val="20"/>
        </w:rPr>
        <w:t>line(</w:t>
      </w:r>
      <w:proofErr w:type="gramEnd"/>
      <w:r w:rsidRPr="00CA6E74">
        <w:rPr>
          <w:rFonts w:ascii="Consolas" w:eastAsia="Times New Roman" w:hAnsi="Consolas" w:cs="Consolas"/>
          <w:color w:val="ED6A43"/>
          <w:sz w:val="20"/>
          <w:szCs w:val="20"/>
        </w:rPr>
        <w:t>size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aes(</w:t>
      </w:r>
      <w:r w:rsidRPr="00CA6E74">
        <w:rPr>
          <w:rFonts w:ascii="Consolas" w:eastAsia="Times New Roman" w:hAnsi="Consolas" w:cs="Consolas"/>
          <w:color w:val="ED6A43"/>
          <w:sz w:val="20"/>
          <w:szCs w:val="20"/>
        </w:rPr>
        <w:t>colour</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ID))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geom_point(</w:t>
      </w:r>
      <w:r w:rsidRPr="00CA6E74">
        <w:rPr>
          <w:rFonts w:ascii="Consolas" w:eastAsia="Times New Roman" w:hAnsi="Consolas" w:cs="Consolas"/>
          <w:color w:val="ED6A43"/>
          <w:sz w:val="20"/>
          <w:szCs w:val="20"/>
        </w:rPr>
        <w:t>size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0086B3"/>
          <w:sz w:val="20"/>
          <w:szCs w:val="20"/>
        </w:rPr>
        <w:t>10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pch</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fill</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183691"/>
          <w:sz w:val="20"/>
          <w:szCs w:val="20"/>
        </w:rPr>
        <w:t>"salmon"</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alpha</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5</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g</w:t>
      </w:r>
      <w:proofErr w:type="gramEnd"/>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define groups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g1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sleep</w:t>
      </w:r>
      <w:r w:rsidRPr="00CA6E74">
        <w:rPr>
          <w:rFonts w:ascii="Consolas" w:eastAsia="Times New Roman" w:hAnsi="Consolas" w:cs="Consolas"/>
          <w:color w:val="A71D5D"/>
          <w:sz w:val="20"/>
          <w:szCs w:val="20"/>
        </w:rPr>
        <w:t>$</w:t>
      </w:r>
      <w:proofErr w:type="gramStart"/>
      <w:r w:rsidRPr="00CA6E74">
        <w:rPr>
          <w:rFonts w:ascii="Consolas" w:eastAsia="Times New Roman" w:hAnsi="Consolas" w:cs="Consolas"/>
          <w:color w:val="333333"/>
          <w:sz w:val="20"/>
          <w:szCs w:val="20"/>
        </w:rPr>
        <w:t>extra[</w:t>
      </w:r>
      <w:proofErr w:type="gramEnd"/>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10</w:t>
      </w:r>
      <w:r w:rsidRPr="00CA6E74">
        <w:rPr>
          <w:rFonts w:ascii="Consolas" w:eastAsia="Times New Roman" w:hAnsi="Consolas" w:cs="Consolas"/>
          <w:color w:val="333333"/>
          <w:sz w:val="20"/>
          <w:szCs w:val="20"/>
        </w:rPr>
        <w:t xml:space="preserve">]; g2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sleep</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extra[</w:t>
      </w:r>
      <w:r w:rsidRPr="00CA6E74">
        <w:rPr>
          <w:rFonts w:ascii="Consolas" w:eastAsia="Times New Roman" w:hAnsi="Consolas" w:cs="Consolas"/>
          <w:color w:val="0086B3"/>
          <w:sz w:val="20"/>
          <w:szCs w:val="20"/>
        </w:rPr>
        <w:t>11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20</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define difference</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difference</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g2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g1</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calculate mean and </w:t>
      </w:r>
      <w:proofErr w:type="gramStart"/>
      <w:r w:rsidRPr="00CA6E74">
        <w:rPr>
          <w:rFonts w:ascii="Consolas" w:eastAsia="Times New Roman" w:hAnsi="Consolas" w:cs="Consolas"/>
          <w:color w:val="969896"/>
          <w:sz w:val="20"/>
          <w:szCs w:val="20"/>
        </w:rPr>
        <w:t>sd</w:t>
      </w:r>
      <w:proofErr w:type="gramEnd"/>
      <w:r w:rsidRPr="00CA6E74">
        <w:rPr>
          <w:rFonts w:ascii="Consolas" w:eastAsia="Times New Roman" w:hAnsi="Consolas" w:cs="Consolas"/>
          <w:color w:val="969896"/>
          <w:sz w:val="20"/>
          <w:szCs w:val="20"/>
        </w:rPr>
        <w:t xml:space="preserve"> of differences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mn</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mean(difference); s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sd(difference); n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10</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calculate intervals manually</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mn</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c(</w:t>
      </w:r>
      <w:r w:rsidRPr="00CA6E74">
        <w:rPr>
          <w:rFonts w:ascii="Consolas" w:eastAsia="Times New Roman" w:hAnsi="Consolas" w:cs="Consolas"/>
          <w:color w:val="A71D5D"/>
          <w:sz w:val="20"/>
          <w:szCs w:val="20"/>
        </w:rPr>
        <w:t>-</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qt(.</w:t>
      </w:r>
      <w:r w:rsidRPr="00CA6E74">
        <w:rPr>
          <w:rFonts w:ascii="Consolas" w:eastAsia="Times New Roman" w:hAnsi="Consolas" w:cs="Consolas"/>
          <w:color w:val="0086B3"/>
          <w:sz w:val="20"/>
          <w:szCs w:val="20"/>
        </w:rPr>
        <w:t>975</w:t>
      </w:r>
      <w:r w:rsidRPr="00CA6E74">
        <w:rPr>
          <w:rFonts w:ascii="Consolas" w:eastAsia="Times New Roman" w:hAnsi="Consolas" w:cs="Consolas"/>
          <w:color w:val="333333"/>
          <w:sz w:val="20"/>
          <w:szCs w:val="20"/>
        </w:rPr>
        <w:t>, n</w:t>
      </w:r>
      <w:r w:rsidRPr="00CA6E74">
        <w:rPr>
          <w:rFonts w:ascii="Consolas" w:eastAsia="Times New Roman" w:hAnsi="Consolas" w:cs="Consolas"/>
          <w:color w:val="A71D5D"/>
          <w:sz w:val="20"/>
          <w:szCs w:val="20"/>
        </w:rPr>
        <w:t>-</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sqrt(n)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perform the same test to get confidence intervals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t.test(</w:t>
      </w:r>
      <w:proofErr w:type="gramEnd"/>
      <w:r w:rsidRPr="00CA6E74">
        <w:rPr>
          <w:rFonts w:ascii="Consolas" w:eastAsia="Times New Roman" w:hAnsi="Consolas" w:cs="Consolas"/>
          <w:color w:val="333333"/>
          <w:sz w:val="20"/>
          <w:szCs w:val="20"/>
        </w:rPr>
        <w:t>difference)</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t.test(</w:t>
      </w:r>
      <w:proofErr w:type="gramEnd"/>
      <w:r w:rsidRPr="00CA6E74">
        <w:rPr>
          <w:rFonts w:ascii="Consolas" w:eastAsia="Times New Roman" w:hAnsi="Consolas" w:cs="Consolas"/>
          <w:color w:val="333333"/>
          <w:sz w:val="20"/>
          <w:szCs w:val="20"/>
        </w:rPr>
        <w:t xml:space="preserve">g2, g1, </w:t>
      </w:r>
      <w:r w:rsidRPr="00CA6E74">
        <w:rPr>
          <w:rFonts w:ascii="Consolas" w:eastAsia="Times New Roman" w:hAnsi="Consolas" w:cs="Consolas"/>
          <w:color w:val="ED6A43"/>
          <w:sz w:val="20"/>
          <w:szCs w:val="20"/>
        </w:rPr>
        <w:t>paired</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TRUE</w:t>
      </w:r>
      <w:r w:rsidRPr="00CA6E74">
        <w:rPr>
          <w:rFonts w:ascii="Consolas" w:eastAsia="Times New Roman" w:hAnsi="Consolas" w:cs="Consolas"/>
          <w:color w:val="333333"/>
          <w:sz w:val="20"/>
          <w:szCs w:val="20"/>
        </w:rPr>
        <w:t>)</w:t>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Independent Group t Intervals - Same Variance</w:t>
      </w:r>
    </w:p>
    <w:p w:rsidR="00CA6E74" w:rsidRPr="00CA6E74" w:rsidRDefault="00CA6E74" w:rsidP="00CA6E74">
      <w:pPr>
        <w:numPr>
          <w:ilvl w:val="0"/>
          <w:numId w:val="6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compare two groups in randomized trial ("A/B Testing")</w:t>
      </w:r>
    </w:p>
    <w:p w:rsidR="00CA6E74" w:rsidRPr="00CA6E74" w:rsidRDefault="00CA6E74" w:rsidP="00CA6E74">
      <w:pPr>
        <w:numPr>
          <w:ilvl w:val="0"/>
          <w:numId w:val="6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cannot use the paired t test because the groups are independent and may have different sample sizes</w:t>
      </w:r>
    </w:p>
    <w:p w:rsidR="00CA6E74" w:rsidRPr="00CA6E74" w:rsidRDefault="00CA6E74" w:rsidP="00CA6E74">
      <w:pPr>
        <w:numPr>
          <w:ilvl w:val="0"/>
          <w:numId w:val="6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perform randomization to balance unobserved covariance that may otherwise affect the result</w:t>
      </w:r>
    </w:p>
    <w:p w:rsidR="00CA6E74" w:rsidRPr="00CA6E74" w:rsidRDefault="00CA6E74" w:rsidP="00CA6E74">
      <w:pPr>
        <w:numPr>
          <w:ilvl w:val="0"/>
          <w:numId w:val="6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 confidence interval for $\mu_y - \mu_x$ is defined as $$\bar Y - \bar X \pm t_{n_x + n_y - 2, 1 - \alpha/2}S_p\left(\frac{1}{n_x} + \frac{1}{n_y}\right)^{1/2}$$</w:t>
      </w:r>
    </w:p>
    <w:p w:rsidR="00CA6E74" w:rsidRPr="00CA6E74" w:rsidRDefault="00CA6E74" w:rsidP="00CA6E74">
      <w:pPr>
        <w:numPr>
          <w:ilvl w:val="1"/>
          <w:numId w:val="6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$t_{n_x + n_y - 2, 1 - \alpha/2}$ = relevant quantile</w:t>
      </w:r>
    </w:p>
    <w:p w:rsidR="00CA6E74" w:rsidRPr="00CA6E74" w:rsidRDefault="00CA6E74" w:rsidP="00CA6E74">
      <w:pPr>
        <w:numPr>
          <w:ilvl w:val="1"/>
          <w:numId w:val="6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$n_x + n_y - 2$ = degrees of freedom</w:t>
      </w:r>
    </w:p>
    <w:p w:rsidR="00CA6E74" w:rsidRPr="00CA6E74" w:rsidRDefault="00CA6E74" w:rsidP="00CA6E74">
      <w:pPr>
        <w:numPr>
          <w:ilvl w:val="1"/>
          <w:numId w:val="6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$S_p\left(\frac{1}{n_x} + \frac{1}{n_y}\right)^{1/2}$ = standard error</w:t>
      </w:r>
    </w:p>
    <w:p w:rsidR="00CA6E74" w:rsidRPr="00CA6E74" w:rsidRDefault="00CA6E74" w:rsidP="00CA6E74">
      <w:pPr>
        <w:numPr>
          <w:ilvl w:val="1"/>
          <w:numId w:val="6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$S_p^2 = {(n_x - 1) S_x^2 + (n_y - 1) S_y^2}/(n_x + n_y - 2)$ = pooled variance estimator</w:t>
      </w:r>
    </w:p>
    <w:p w:rsidR="00CA6E74" w:rsidRPr="00CA6E74" w:rsidRDefault="00CA6E74" w:rsidP="00CA6E74">
      <w:pPr>
        <w:numPr>
          <w:ilvl w:val="2"/>
          <w:numId w:val="6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this is effectively a weighted average between the two variances, such that different sample sizes are taken in to account</w:t>
      </w:r>
    </w:p>
    <w:p w:rsidR="00CA6E74" w:rsidRPr="00CA6E74" w:rsidRDefault="00CA6E74" w:rsidP="00CA6E74">
      <w:pPr>
        <w:numPr>
          <w:ilvl w:val="2"/>
          <w:numId w:val="6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lastRenderedPageBreak/>
        <w:t>For equal sample sizes, $n_x = n_y$, $S_p^2 = \frac{S_x^2 + S_y^2}{2}$ (average of variance of two groups)</w:t>
      </w:r>
    </w:p>
    <w:p w:rsidR="00CA6E74" w:rsidRPr="00CA6E74" w:rsidRDefault="00CA6E74" w:rsidP="00CA6E74">
      <w:pPr>
        <w:numPr>
          <w:ilvl w:val="1"/>
          <w:numId w:val="6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t>**Note:</w:t>
      </w:r>
      <w:r w:rsidRPr="00CA6E74">
        <w:rPr>
          <w:rFonts w:ascii="Helvetica" w:eastAsia="Times New Roman" w:hAnsi="Helvetica" w:cs="Helvetica"/>
          <w:color w:val="333333"/>
          <w:sz w:val="20"/>
          <w:szCs w:val="20"/>
        </w:rPr>
        <w:t>* this interval assumes </w:t>
      </w:r>
      <w:r w:rsidRPr="00CA6E74">
        <w:rPr>
          <w:rFonts w:ascii="Helvetica" w:eastAsia="Times New Roman" w:hAnsi="Helvetica" w:cs="Helvetica"/>
          <w:b/>
          <w:bCs/>
          <w:color w:val="333333"/>
          <w:sz w:val="20"/>
          <w:szCs w:val="20"/>
        </w:rPr>
        <w:t>constant variance</w:t>
      </w:r>
      <w:r w:rsidRPr="00CA6E74">
        <w:rPr>
          <w:rFonts w:ascii="Helvetica" w:eastAsia="Times New Roman" w:hAnsi="Helvetica" w:cs="Helvetica"/>
          <w:color w:val="333333"/>
          <w:sz w:val="20"/>
          <w:szCs w:val="20"/>
        </w:rPr>
        <w:t> across two groups; if variance is different, use the next interval *</w:t>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Independent Group t Intervals - Different Variance</w:t>
      </w:r>
    </w:p>
    <w:p w:rsidR="00CA6E74" w:rsidRPr="00CA6E74" w:rsidRDefault="00CA6E74" w:rsidP="00CA6E74">
      <w:pPr>
        <w:numPr>
          <w:ilvl w:val="0"/>
          <w:numId w:val="69"/>
        </w:numPr>
        <w:spacing w:before="240"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confidence interval for $\mu_y - \mu_x$ is defined as $$\bar Y - \bar X \pm t_{df} \times \left(\frac{s_x^2}{n_x} + \frac{s_y^2}{n_y}\right)^{1/2}$$</w:t>
      </w:r>
    </w:p>
    <w:p w:rsidR="00CA6E74" w:rsidRPr="00CA6E74" w:rsidRDefault="00CA6E74" w:rsidP="00CA6E74">
      <w:pPr>
        <w:numPr>
          <w:ilvl w:val="1"/>
          <w:numId w:val="6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$t_{df}$ = relevant quantile with df as defined below</w:t>
      </w:r>
    </w:p>
    <w:p w:rsidR="00CA6E74" w:rsidRPr="00CA6E74" w:rsidRDefault="00CA6E74" w:rsidP="00CA6E74">
      <w:pPr>
        <w:numPr>
          <w:ilvl w:val="1"/>
          <w:numId w:val="6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t>**Note</w:t>
      </w:r>
      <w:r w:rsidRPr="00CA6E74">
        <w:rPr>
          <w:rFonts w:ascii="Helvetica" w:eastAsia="Times New Roman" w:hAnsi="Helvetica" w:cs="Helvetica"/>
          <w:color w:val="333333"/>
          <w:sz w:val="20"/>
          <w:szCs w:val="20"/>
        </w:rPr>
        <w:t>*: normalized statistic does not follow t distribution but can be approximated through the formula with df defined below * $$df = \frac{\left(S_x^2 / n_x + S_y^2/n_y\right)^2} {\left(\frac{S_x^2}{n_x}\right)^2 / (n_x - 1) + \left(\frac{S_y^2}{n_y}\right)^2 / (n_y - 1)}$$</w:t>
      </w:r>
    </w:p>
    <w:p w:rsidR="00CA6E74" w:rsidRPr="00CA6E74" w:rsidRDefault="00CA6E74" w:rsidP="00CA6E74">
      <w:pPr>
        <w:numPr>
          <w:ilvl w:val="2"/>
          <w:numId w:val="6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$\left(\frac{s_x^2}{n_x} + \frac{s_y^2}{n_y}\right)^{1/2}$ = standard error</w:t>
      </w:r>
    </w:p>
    <w:p w:rsidR="00CA6E74" w:rsidRPr="00CA6E74" w:rsidRDefault="00CA6E74" w:rsidP="00CA6E74">
      <w:pPr>
        <w:numPr>
          <w:ilvl w:val="0"/>
          <w:numId w:val="69"/>
        </w:numPr>
        <w:spacing w:before="240"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Comparing other kinds of data</w:t>
      </w:r>
    </w:p>
    <w:p w:rsidR="00CA6E74" w:rsidRPr="00CA6E74" w:rsidRDefault="00CA6E74" w:rsidP="00CA6E74">
      <w:pPr>
        <w:numPr>
          <w:ilvl w:val="1"/>
          <w:numId w:val="6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binomial $\rightarrow$ relative risk, risk difference, odds ratio</w:t>
      </w:r>
    </w:p>
    <w:p w:rsidR="00CA6E74" w:rsidRPr="00CA6E74" w:rsidRDefault="00CA6E74" w:rsidP="00CA6E74">
      <w:pPr>
        <w:numPr>
          <w:ilvl w:val="1"/>
          <w:numId w:val="6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binomial $\rightarrow$ Chi-squared test, normal approximations, exact tests</w:t>
      </w:r>
    </w:p>
    <w:p w:rsidR="00CA6E74" w:rsidRPr="00CA6E74" w:rsidRDefault="00CA6E74" w:rsidP="00CA6E74">
      <w:pPr>
        <w:numPr>
          <w:ilvl w:val="1"/>
          <w:numId w:val="6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count $\rightarrow$ Chi-squared test, exact tests</w:t>
      </w:r>
    </w:p>
    <w:p w:rsidR="00CA6E74" w:rsidRPr="00CA6E74" w:rsidRDefault="00CA6E74" w:rsidP="00CA6E74">
      <w:pPr>
        <w:numPr>
          <w:ilvl w:val="0"/>
          <w:numId w:val="69"/>
        </w:numPr>
        <w:spacing w:before="240"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R commands</w:t>
      </w:r>
    </w:p>
    <w:p w:rsidR="00CA6E74" w:rsidRPr="00CA6E74" w:rsidRDefault="00CA6E74" w:rsidP="00CA6E74">
      <w:pPr>
        <w:numPr>
          <w:ilvl w:val="1"/>
          <w:numId w:val="69"/>
        </w:numPr>
        <w:spacing w:before="240"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 Confidence Intervals</w:t>
      </w:r>
    </w:p>
    <w:p w:rsidR="00CA6E74" w:rsidRPr="00CA6E74" w:rsidRDefault="00CA6E74" w:rsidP="00CA6E74">
      <w:pPr>
        <w:numPr>
          <w:ilvl w:val="2"/>
          <w:numId w:val="69"/>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mean + c(-1, 1) * qt(0.975, n - 1) * std / sqrt(n)</w:t>
      </w:r>
    </w:p>
    <w:p w:rsidR="00CA6E74" w:rsidRPr="00CA6E74" w:rsidRDefault="00CA6E74" w:rsidP="00CA6E74">
      <w:pPr>
        <w:numPr>
          <w:ilvl w:val="3"/>
          <w:numId w:val="6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i/>
          <w:iCs/>
          <w:color w:val="333333"/>
          <w:sz w:val="20"/>
          <w:szCs w:val="20"/>
        </w:rPr>
        <w:t>c(-1, 1)</w:t>
      </w:r>
      <w:r w:rsidRPr="00CA6E74">
        <w:rPr>
          <w:rFonts w:ascii="Helvetica" w:eastAsia="Times New Roman" w:hAnsi="Helvetica" w:cs="Helvetica"/>
          <w:color w:val="333333"/>
          <w:sz w:val="20"/>
          <w:szCs w:val="20"/>
        </w:rPr>
        <w:t> = plus and minus, $\pm$</w:t>
      </w:r>
    </w:p>
    <w:p w:rsidR="00CA6E74" w:rsidRPr="00CA6E74" w:rsidRDefault="00CA6E74" w:rsidP="00CA6E74">
      <w:pPr>
        <w:numPr>
          <w:ilvl w:val="1"/>
          <w:numId w:val="69"/>
        </w:numPr>
        <w:spacing w:before="240"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Difference Intervals (all equivalent)</w:t>
      </w:r>
    </w:p>
    <w:p w:rsidR="00CA6E74" w:rsidRPr="00CA6E74" w:rsidRDefault="00CA6E74" w:rsidP="00CA6E74">
      <w:pPr>
        <w:numPr>
          <w:ilvl w:val="2"/>
          <w:numId w:val="69"/>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mean2 - mean1 + c(-1, 1) * qt(0.975, n - 1) * std / sqrt(n)</w:t>
      </w:r>
    </w:p>
    <w:p w:rsidR="00CA6E74" w:rsidRPr="00CA6E74" w:rsidRDefault="00CA6E74" w:rsidP="00CA6E74">
      <w:pPr>
        <w:numPr>
          <w:ilvl w:val="3"/>
          <w:numId w:val="6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i/>
          <w:iCs/>
          <w:color w:val="333333"/>
          <w:sz w:val="20"/>
          <w:szCs w:val="20"/>
        </w:rPr>
        <w:t>n</w:t>
      </w:r>
      <w:r w:rsidRPr="00CA6E74">
        <w:rPr>
          <w:rFonts w:ascii="Helvetica" w:eastAsia="Times New Roman" w:hAnsi="Helvetica" w:cs="Helvetica"/>
          <w:color w:val="333333"/>
          <w:sz w:val="20"/>
          <w:szCs w:val="20"/>
        </w:rPr>
        <w:t> = number of paired observations</w:t>
      </w:r>
    </w:p>
    <w:p w:rsidR="00CA6E74" w:rsidRPr="00CA6E74" w:rsidRDefault="00CA6E74" w:rsidP="00CA6E74">
      <w:pPr>
        <w:numPr>
          <w:ilvl w:val="3"/>
          <w:numId w:val="6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i/>
          <w:iCs/>
          <w:color w:val="333333"/>
          <w:sz w:val="20"/>
          <w:szCs w:val="20"/>
        </w:rPr>
        <w:t>qt(0.975, n - 1)</w:t>
      </w:r>
      <w:r w:rsidRPr="00CA6E74">
        <w:rPr>
          <w:rFonts w:ascii="Helvetica" w:eastAsia="Times New Roman" w:hAnsi="Helvetica" w:cs="Helvetica"/>
          <w:color w:val="333333"/>
          <w:sz w:val="20"/>
          <w:szCs w:val="20"/>
        </w:rPr>
        <w:t> = relevant quantile for paired</w:t>
      </w:r>
    </w:p>
    <w:p w:rsidR="00CA6E74" w:rsidRPr="00CA6E74" w:rsidRDefault="00CA6E74" w:rsidP="00CA6E74">
      <w:pPr>
        <w:numPr>
          <w:ilvl w:val="3"/>
          <w:numId w:val="6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i/>
          <w:iCs/>
          <w:color w:val="333333"/>
          <w:sz w:val="20"/>
          <w:szCs w:val="20"/>
        </w:rPr>
        <w:t>qt(0.975, n$_x$ + n$_y$ - 2)</w:t>
      </w:r>
      <w:r w:rsidRPr="00CA6E74">
        <w:rPr>
          <w:rFonts w:ascii="Helvetica" w:eastAsia="Times New Roman" w:hAnsi="Helvetica" w:cs="Helvetica"/>
          <w:color w:val="333333"/>
          <w:sz w:val="20"/>
          <w:szCs w:val="20"/>
        </w:rPr>
        <w:t> = relevant quantile for independent</w:t>
      </w:r>
    </w:p>
    <w:p w:rsidR="00CA6E74" w:rsidRPr="00CA6E74" w:rsidRDefault="00CA6E74" w:rsidP="00CA6E74">
      <w:pPr>
        <w:numPr>
          <w:ilvl w:val="2"/>
          <w:numId w:val="69"/>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t.test(mean2 - mean1)</w:t>
      </w:r>
    </w:p>
    <w:p w:rsidR="00CA6E74" w:rsidRPr="00CA6E74" w:rsidRDefault="00CA6E74" w:rsidP="00CA6E74">
      <w:pPr>
        <w:numPr>
          <w:ilvl w:val="2"/>
          <w:numId w:val="69"/>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lastRenderedPageBreak/>
        <w:t>t.test(data2, data1, paired = TRUE, var.equal = TRUE)</w:t>
      </w:r>
    </w:p>
    <w:p w:rsidR="00CA6E74" w:rsidRPr="00CA6E74" w:rsidRDefault="00CA6E74" w:rsidP="00CA6E74">
      <w:pPr>
        <w:numPr>
          <w:ilvl w:val="3"/>
          <w:numId w:val="69"/>
        </w:numPr>
        <w:spacing w:beforeAutospacing="1" w:after="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i/>
          <w:iCs/>
          <w:color w:val="333333"/>
          <w:sz w:val="20"/>
          <w:szCs w:val="20"/>
        </w:rPr>
        <w:t>paired</w:t>
      </w:r>
      <w:r w:rsidRPr="00CA6E74">
        <w:rPr>
          <w:rFonts w:ascii="Helvetica" w:eastAsia="Times New Roman" w:hAnsi="Helvetica" w:cs="Helvetica"/>
          <w:color w:val="333333"/>
          <w:sz w:val="20"/>
          <w:szCs w:val="20"/>
        </w:rPr>
        <w:t> = whether or not the two sets of data are paired (same subjects different observations for treatment) $\rightarrow$ </w:t>
      </w:r>
      <w:r w:rsidRPr="00CA6E74">
        <w:rPr>
          <w:rFonts w:ascii="Consolas" w:eastAsia="Times New Roman" w:hAnsi="Consolas" w:cs="Consolas"/>
          <w:color w:val="333333"/>
          <w:sz w:val="20"/>
          <w:szCs w:val="20"/>
        </w:rPr>
        <w:t>TRUE</w:t>
      </w:r>
      <w:r w:rsidRPr="00CA6E74">
        <w:rPr>
          <w:rFonts w:ascii="Helvetica" w:eastAsia="Times New Roman" w:hAnsi="Helvetica" w:cs="Helvetica"/>
          <w:color w:val="333333"/>
          <w:sz w:val="20"/>
          <w:szCs w:val="20"/>
        </w:rPr>
        <w:t> for paired, </w:t>
      </w:r>
      <w:r w:rsidRPr="00CA6E74">
        <w:rPr>
          <w:rFonts w:ascii="Consolas" w:eastAsia="Times New Roman" w:hAnsi="Consolas" w:cs="Consolas"/>
          <w:color w:val="333333"/>
          <w:sz w:val="20"/>
          <w:szCs w:val="20"/>
        </w:rPr>
        <w:t>FALSE</w:t>
      </w:r>
      <w:r w:rsidRPr="00CA6E74">
        <w:rPr>
          <w:rFonts w:ascii="Helvetica" w:eastAsia="Times New Roman" w:hAnsi="Helvetica" w:cs="Helvetica"/>
          <w:color w:val="333333"/>
          <w:sz w:val="20"/>
          <w:szCs w:val="20"/>
        </w:rPr>
        <w:t> for independent</w:t>
      </w:r>
    </w:p>
    <w:p w:rsidR="00CA6E74" w:rsidRPr="00CA6E74" w:rsidRDefault="00CA6E74" w:rsidP="00CA6E74">
      <w:pPr>
        <w:numPr>
          <w:ilvl w:val="3"/>
          <w:numId w:val="69"/>
        </w:numPr>
        <w:spacing w:beforeAutospacing="1" w:after="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i/>
          <w:iCs/>
          <w:color w:val="333333"/>
          <w:sz w:val="20"/>
          <w:szCs w:val="20"/>
        </w:rPr>
        <w:t>var.equal</w:t>
      </w:r>
      <w:r w:rsidRPr="00CA6E74">
        <w:rPr>
          <w:rFonts w:ascii="Helvetica" w:eastAsia="Times New Roman" w:hAnsi="Helvetica" w:cs="Helvetica"/>
          <w:color w:val="333333"/>
          <w:sz w:val="20"/>
          <w:szCs w:val="20"/>
        </w:rPr>
        <w:t> = whether or not the variance of the datasets should be treated as equal $\rightarrow$ </w:t>
      </w:r>
      <w:r w:rsidRPr="00CA6E74">
        <w:rPr>
          <w:rFonts w:ascii="Consolas" w:eastAsia="Times New Roman" w:hAnsi="Consolas" w:cs="Consolas"/>
          <w:color w:val="333333"/>
          <w:sz w:val="20"/>
          <w:szCs w:val="20"/>
        </w:rPr>
        <w:t>TRUE</w:t>
      </w:r>
      <w:r w:rsidRPr="00CA6E74">
        <w:rPr>
          <w:rFonts w:ascii="Helvetica" w:eastAsia="Times New Roman" w:hAnsi="Helvetica" w:cs="Helvetica"/>
          <w:color w:val="333333"/>
          <w:sz w:val="20"/>
          <w:szCs w:val="20"/>
        </w:rPr>
        <w:t> for same variance, </w:t>
      </w:r>
      <w:r w:rsidRPr="00CA6E74">
        <w:rPr>
          <w:rFonts w:ascii="Consolas" w:eastAsia="Times New Roman" w:hAnsi="Consolas" w:cs="Consolas"/>
          <w:color w:val="333333"/>
          <w:sz w:val="20"/>
          <w:szCs w:val="20"/>
        </w:rPr>
        <w:t>FALSE</w:t>
      </w:r>
      <w:r w:rsidRPr="00CA6E74">
        <w:rPr>
          <w:rFonts w:ascii="Helvetica" w:eastAsia="Times New Roman" w:hAnsi="Helvetica" w:cs="Helvetica"/>
          <w:color w:val="333333"/>
          <w:sz w:val="20"/>
          <w:szCs w:val="20"/>
        </w:rPr>
        <w:t> for unequal variances</w:t>
      </w:r>
    </w:p>
    <w:p w:rsidR="00CA6E74" w:rsidRPr="00CA6E74" w:rsidRDefault="00CA6E74" w:rsidP="00CA6E74">
      <w:pPr>
        <w:numPr>
          <w:ilvl w:val="2"/>
          <w:numId w:val="69"/>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t.test(extra ~ I(relevel(group, 2)), paired = TRUE, data = sleep)</w:t>
      </w:r>
    </w:p>
    <w:p w:rsidR="00CA6E74" w:rsidRPr="00CA6E74" w:rsidRDefault="00CA6E74" w:rsidP="00CA6E74">
      <w:pPr>
        <w:numPr>
          <w:ilvl w:val="3"/>
          <w:numId w:val="6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i/>
          <w:iCs/>
          <w:color w:val="333333"/>
          <w:sz w:val="20"/>
          <w:szCs w:val="20"/>
        </w:rPr>
        <w:t>relevel(factor, ref)</w:t>
      </w:r>
      <w:r w:rsidRPr="00CA6E74">
        <w:rPr>
          <w:rFonts w:ascii="Helvetica" w:eastAsia="Times New Roman" w:hAnsi="Helvetica" w:cs="Helvetica"/>
          <w:color w:val="333333"/>
          <w:sz w:val="20"/>
          <w:szCs w:val="20"/>
        </w:rPr>
        <w:t> = reorders the levels in the factor so that "ref" is changed to the first level $\rightarrow$ doing this here is so that the second set of measurements come first (1, 2 $\rightarrow$ 2, 1) in order to perform mean$_2$ - mean$_1$</w:t>
      </w:r>
    </w:p>
    <w:p w:rsidR="00CA6E74" w:rsidRPr="00CA6E74" w:rsidRDefault="00CA6E74" w:rsidP="00CA6E74">
      <w:pPr>
        <w:numPr>
          <w:ilvl w:val="3"/>
          <w:numId w:val="6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i/>
          <w:iCs/>
          <w:color w:val="333333"/>
          <w:sz w:val="20"/>
          <w:szCs w:val="20"/>
        </w:rPr>
        <w:t>I(object)</w:t>
      </w:r>
      <w:r w:rsidRPr="00CA6E74">
        <w:rPr>
          <w:rFonts w:ascii="Helvetica" w:eastAsia="Times New Roman" w:hAnsi="Helvetica" w:cs="Helvetica"/>
          <w:color w:val="333333"/>
          <w:sz w:val="20"/>
          <w:szCs w:val="20"/>
        </w:rPr>
        <w:t> = prepend the class "AsIs" to the object</w:t>
      </w:r>
    </w:p>
    <w:p w:rsidR="00CA6E74" w:rsidRPr="00CA6E74" w:rsidRDefault="00CA6E74" w:rsidP="00CA6E74">
      <w:pPr>
        <w:numPr>
          <w:ilvl w:val="3"/>
          <w:numId w:val="6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t>**Note: I(relevel(group, 2)) = explanatory variable, must be *</w:t>
      </w:r>
      <w:r w:rsidRPr="00CA6E74">
        <w:rPr>
          <w:rFonts w:ascii="Helvetica" w:eastAsia="Times New Roman" w:hAnsi="Helvetica" w:cs="Helvetica"/>
          <w:color w:val="333333"/>
          <w:sz w:val="20"/>
          <w:szCs w:val="20"/>
        </w:rPr>
        <w:t>factor** and have </w:t>
      </w:r>
      <w:r w:rsidRPr="00CA6E74">
        <w:rPr>
          <w:rFonts w:ascii="Helvetica" w:eastAsia="Times New Roman" w:hAnsi="Helvetica" w:cs="Helvetica"/>
          <w:b/>
          <w:bCs/>
          <w:color w:val="333333"/>
          <w:sz w:val="20"/>
          <w:szCs w:val="20"/>
        </w:rPr>
        <w:t>two levels</w:t>
      </w:r>
      <w:r w:rsidRPr="00CA6E74">
        <w:rPr>
          <w:rFonts w:ascii="Helvetica" w:eastAsia="Times New Roman" w:hAnsi="Helvetica" w:cs="Helvetica"/>
          <w:color w:val="333333"/>
          <w:sz w:val="20"/>
          <w:szCs w:val="20"/>
        </w:rPr>
        <w:t> *</w:t>
      </w:r>
    </w:p>
    <w:p w:rsidR="00CA6E74" w:rsidRPr="00CA6E74" w:rsidRDefault="00CA6E74" w:rsidP="00CA6E74">
      <w:pPr>
        <w:spacing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$\pagebreak$</w:t>
      </w:r>
    </w:p>
    <w:p w:rsidR="00CA6E74" w:rsidRPr="00CA6E74" w:rsidRDefault="00CA6E74" w:rsidP="00CA6E74">
      <w:pPr>
        <w:pBdr>
          <w:bottom w:val="single" w:sz="6" w:space="4" w:color="EEEEEE"/>
        </w:pBdr>
        <w:spacing w:before="240" w:after="240" w:line="240" w:lineRule="auto"/>
        <w:outlineLvl w:val="1"/>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Hypothesis Testing</w:t>
      </w:r>
    </w:p>
    <w:p w:rsidR="00CA6E74" w:rsidRPr="00CA6E74" w:rsidRDefault="00CA6E74" w:rsidP="00CA6E74">
      <w:pPr>
        <w:numPr>
          <w:ilvl w:val="0"/>
          <w:numId w:val="7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Hypothesis testing = making decisions using data</w:t>
      </w:r>
    </w:p>
    <w:p w:rsidR="00CA6E74" w:rsidRPr="00CA6E74" w:rsidRDefault="00CA6E74" w:rsidP="00CA6E74">
      <w:pPr>
        <w:numPr>
          <w:ilvl w:val="1"/>
          <w:numId w:val="7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null</w:t>
      </w:r>
      <w:r w:rsidRPr="00CA6E74">
        <w:rPr>
          <w:rFonts w:ascii="Helvetica" w:eastAsia="Times New Roman" w:hAnsi="Helvetica" w:cs="Helvetica"/>
          <w:color w:val="333333"/>
          <w:sz w:val="20"/>
          <w:szCs w:val="20"/>
        </w:rPr>
        <w:t> hypothesis (</w:t>
      </w:r>
      <w:r w:rsidRPr="00CA6E74">
        <w:rPr>
          <w:rFonts w:ascii="Helvetica" w:eastAsia="Times New Roman" w:hAnsi="Helvetica" w:cs="Helvetica"/>
          <w:b/>
          <w:bCs/>
          <w:color w:val="333333"/>
          <w:sz w:val="20"/>
          <w:szCs w:val="20"/>
        </w:rPr>
        <w:t>H$_0$</w:t>
      </w:r>
      <w:r w:rsidRPr="00CA6E74">
        <w:rPr>
          <w:rFonts w:ascii="Helvetica" w:eastAsia="Times New Roman" w:hAnsi="Helvetica" w:cs="Helvetica"/>
          <w:color w:val="333333"/>
          <w:sz w:val="20"/>
          <w:szCs w:val="20"/>
        </w:rPr>
        <w:t>) = status quo</w:t>
      </w:r>
    </w:p>
    <w:p w:rsidR="00CA6E74" w:rsidRPr="00CA6E74" w:rsidRDefault="00CA6E74" w:rsidP="00CA6E74">
      <w:pPr>
        <w:numPr>
          <w:ilvl w:val="1"/>
          <w:numId w:val="7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assumed to be </w:t>
      </w:r>
      <w:r w:rsidRPr="00CA6E74">
        <w:rPr>
          <w:rFonts w:ascii="Helvetica" w:eastAsia="Times New Roman" w:hAnsi="Helvetica" w:cs="Helvetica"/>
          <w:b/>
          <w:bCs/>
          <w:i/>
          <w:iCs/>
          <w:color w:val="333333"/>
          <w:sz w:val="20"/>
          <w:szCs w:val="20"/>
        </w:rPr>
        <w:t>true</w:t>
      </w:r>
      <w:r w:rsidRPr="00CA6E74">
        <w:rPr>
          <w:rFonts w:ascii="Helvetica" w:eastAsia="Times New Roman" w:hAnsi="Helvetica" w:cs="Helvetica"/>
          <w:color w:val="333333"/>
          <w:sz w:val="20"/>
          <w:szCs w:val="20"/>
        </w:rPr>
        <w:t> $\rightarrow$ statistical evidence required to reject it for </w:t>
      </w:r>
      <w:r w:rsidRPr="00CA6E74">
        <w:rPr>
          <w:rFonts w:ascii="Helvetica" w:eastAsia="Times New Roman" w:hAnsi="Helvetica" w:cs="Helvetica"/>
          <w:b/>
          <w:bCs/>
          <w:color w:val="333333"/>
          <w:sz w:val="20"/>
          <w:szCs w:val="20"/>
        </w:rPr>
        <w:t>alternative</w:t>
      </w:r>
      <w:r w:rsidRPr="00CA6E74">
        <w:rPr>
          <w:rFonts w:ascii="Helvetica" w:eastAsia="Times New Roman" w:hAnsi="Helvetica" w:cs="Helvetica"/>
          <w:color w:val="333333"/>
          <w:sz w:val="20"/>
          <w:szCs w:val="20"/>
        </w:rPr>
        <w:t> or "research" hypothesis (</w:t>
      </w:r>
      <w:r w:rsidRPr="00CA6E74">
        <w:rPr>
          <w:rFonts w:ascii="Helvetica" w:eastAsia="Times New Roman" w:hAnsi="Helvetica" w:cs="Helvetica"/>
          <w:b/>
          <w:bCs/>
          <w:color w:val="333333"/>
          <w:sz w:val="20"/>
          <w:szCs w:val="20"/>
        </w:rPr>
        <w:t>H$_a$</w:t>
      </w:r>
      <w:r w:rsidRPr="00CA6E74">
        <w:rPr>
          <w:rFonts w:ascii="Helvetica" w:eastAsia="Times New Roman" w:hAnsi="Helvetica" w:cs="Helvetica"/>
          <w:color w:val="333333"/>
          <w:sz w:val="20"/>
          <w:szCs w:val="20"/>
        </w:rPr>
        <w:t>)</w:t>
      </w:r>
    </w:p>
    <w:p w:rsidR="00CA6E74" w:rsidRPr="00CA6E74" w:rsidRDefault="00CA6E74" w:rsidP="00CA6E74">
      <w:pPr>
        <w:numPr>
          <w:ilvl w:val="2"/>
          <w:numId w:val="7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alternative hypothesis typically take form of &gt;, &lt; or $\ne$</w:t>
      </w:r>
    </w:p>
    <w:p w:rsidR="00CA6E74" w:rsidRPr="00CA6E74" w:rsidRDefault="00CA6E74" w:rsidP="00CA6E74">
      <w:pPr>
        <w:numPr>
          <w:ilvl w:val="1"/>
          <w:numId w:val="7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Results</w:t>
      </w:r>
    </w:p>
    <w:tbl>
      <w:tblPr>
        <w:tblW w:w="13320" w:type="dxa"/>
        <w:tblCellMar>
          <w:top w:w="15" w:type="dxa"/>
          <w:left w:w="15" w:type="dxa"/>
          <w:bottom w:w="15" w:type="dxa"/>
          <w:right w:w="15" w:type="dxa"/>
        </w:tblCellMar>
        <w:tblLook w:val="04A0" w:firstRow="1" w:lastRow="0" w:firstColumn="1" w:lastColumn="0" w:noHBand="0" w:noVBand="1"/>
      </w:tblPr>
      <w:tblGrid>
        <w:gridCol w:w="3088"/>
        <w:gridCol w:w="3295"/>
        <w:gridCol w:w="6937"/>
      </w:tblGrid>
      <w:tr w:rsidR="00CA6E74" w:rsidRPr="00CA6E74" w:rsidTr="00CA6E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6E74" w:rsidRPr="00CA6E74" w:rsidRDefault="00CA6E74" w:rsidP="00CA6E74">
            <w:pPr>
              <w:spacing w:after="240" w:line="384" w:lineRule="atLeast"/>
              <w:jc w:val="center"/>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Truth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6E74" w:rsidRPr="00CA6E74" w:rsidRDefault="00CA6E74" w:rsidP="00CA6E74">
            <w:pPr>
              <w:spacing w:after="240" w:line="384" w:lineRule="atLeast"/>
              <w:jc w:val="center"/>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Decide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6E74" w:rsidRPr="00CA6E74" w:rsidRDefault="00CA6E74" w:rsidP="00CA6E74">
            <w:pPr>
              <w:spacing w:after="240" w:line="384" w:lineRule="atLeast"/>
              <w:jc w:val="center"/>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Result</w:t>
            </w:r>
          </w:p>
        </w:tc>
      </w:tr>
      <w:tr w:rsidR="00CA6E74" w:rsidRPr="00CA6E74" w:rsidTr="00CA6E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6E74" w:rsidRPr="00CA6E74" w:rsidRDefault="00CA6E74" w:rsidP="00CA6E74">
            <w:pPr>
              <w:spacing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$H_0$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6E74" w:rsidRPr="00CA6E74" w:rsidRDefault="00CA6E74" w:rsidP="00CA6E74">
            <w:pPr>
              <w:spacing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$H_0$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6E74" w:rsidRPr="00CA6E74" w:rsidRDefault="00CA6E74" w:rsidP="00CA6E74">
            <w:pPr>
              <w:spacing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Correctly accept null</w:t>
            </w:r>
          </w:p>
        </w:tc>
      </w:tr>
      <w:tr w:rsidR="00CA6E74" w:rsidRPr="00CA6E74" w:rsidTr="00CA6E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A6E74" w:rsidRPr="00CA6E74" w:rsidRDefault="00CA6E74" w:rsidP="00CA6E74">
            <w:pPr>
              <w:spacing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$H_0$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A6E74" w:rsidRPr="00CA6E74" w:rsidRDefault="00CA6E74" w:rsidP="00CA6E74">
            <w:pPr>
              <w:spacing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$H_a$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A6E74" w:rsidRPr="00CA6E74" w:rsidRDefault="00CA6E74" w:rsidP="00CA6E74">
            <w:pPr>
              <w:spacing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Type I error</w:t>
            </w:r>
          </w:p>
        </w:tc>
      </w:tr>
      <w:tr w:rsidR="00CA6E74" w:rsidRPr="00CA6E74" w:rsidTr="00CA6E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6E74" w:rsidRPr="00CA6E74" w:rsidRDefault="00CA6E74" w:rsidP="00CA6E74">
            <w:pPr>
              <w:spacing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lastRenderedPageBreak/>
              <w:t>$H_a$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6E74" w:rsidRPr="00CA6E74" w:rsidRDefault="00CA6E74" w:rsidP="00CA6E74">
            <w:pPr>
              <w:spacing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$H_a$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6E74" w:rsidRPr="00CA6E74" w:rsidRDefault="00CA6E74" w:rsidP="00CA6E74">
            <w:pPr>
              <w:spacing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Correctly reject null</w:t>
            </w:r>
          </w:p>
        </w:tc>
      </w:tr>
      <w:tr w:rsidR="00CA6E74" w:rsidRPr="00CA6E74" w:rsidTr="00CA6E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A6E74" w:rsidRPr="00CA6E74" w:rsidRDefault="00CA6E74" w:rsidP="00CA6E74">
            <w:pPr>
              <w:spacing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$H_a$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A6E74" w:rsidRPr="00CA6E74" w:rsidRDefault="00CA6E74" w:rsidP="00CA6E74">
            <w:pPr>
              <w:spacing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$H_0$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A6E74" w:rsidRPr="00CA6E74" w:rsidRDefault="00CA6E74" w:rsidP="00CA6E74">
            <w:pPr>
              <w:spacing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Type II error</w:t>
            </w:r>
          </w:p>
        </w:tc>
      </w:tr>
    </w:tbl>
    <w:p w:rsidR="00CA6E74" w:rsidRPr="00CA6E74" w:rsidRDefault="00CA6E74" w:rsidP="00CA6E74">
      <w:pPr>
        <w:numPr>
          <w:ilvl w:val="0"/>
          <w:numId w:val="71"/>
        </w:numPr>
        <w:spacing w:before="240" w:after="240"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$\alpha$</w:t>
      </w:r>
      <w:r w:rsidRPr="00CA6E74">
        <w:rPr>
          <w:rFonts w:ascii="Helvetica" w:eastAsia="Times New Roman" w:hAnsi="Helvetica" w:cs="Helvetica"/>
          <w:color w:val="333333"/>
          <w:sz w:val="20"/>
          <w:szCs w:val="20"/>
        </w:rPr>
        <w:t> = Type I error rate</w:t>
      </w:r>
    </w:p>
    <w:p w:rsidR="00CA6E74" w:rsidRPr="00CA6E74" w:rsidRDefault="00CA6E74" w:rsidP="00CA6E74">
      <w:pPr>
        <w:numPr>
          <w:ilvl w:val="1"/>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probability of </w:t>
      </w:r>
      <w:r w:rsidRPr="00CA6E74">
        <w:rPr>
          <w:rFonts w:ascii="Helvetica" w:eastAsia="Times New Roman" w:hAnsi="Helvetica" w:cs="Helvetica"/>
          <w:b/>
          <w:bCs/>
          <w:i/>
          <w:iCs/>
          <w:color w:val="333333"/>
          <w:sz w:val="20"/>
          <w:szCs w:val="20"/>
        </w:rPr>
        <w:t>rejecting</w:t>
      </w:r>
      <w:r w:rsidRPr="00CA6E74">
        <w:rPr>
          <w:rFonts w:ascii="Helvetica" w:eastAsia="Times New Roman" w:hAnsi="Helvetica" w:cs="Helvetica"/>
          <w:color w:val="333333"/>
          <w:sz w:val="20"/>
          <w:szCs w:val="20"/>
        </w:rPr>
        <w:t> the null hypothesis when the hypothesis is </w:t>
      </w:r>
      <w:r w:rsidRPr="00CA6E74">
        <w:rPr>
          <w:rFonts w:ascii="Helvetica" w:eastAsia="Times New Roman" w:hAnsi="Helvetica" w:cs="Helvetica"/>
          <w:b/>
          <w:bCs/>
          <w:i/>
          <w:iCs/>
          <w:color w:val="333333"/>
          <w:sz w:val="20"/>
          <w:szCs w:val="20"/>
        </w:rPr>
        <w:t>correct</w:t>
      </w:r>
    </w:p>
    <w:p w:rsidR="00CA6E74" w:rsidRPr="00CA6E74" w:rsidRDefault="00CA6E74" w:rsidP="00CA6E74">
      <w:pPr>
        <w:numPr>
          <w:ilvl w:val="1"/>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$\alpha$ = 0.05 $\rightarrow$ standard for hypothesis testing</w:t>
      </w:r>
    </w:p>
    <w:p w:rsidR="00CA6E74" w:rsidRPr="00CA6E74" w:rsidRDefault="00CA6E74" w:rsidP="00CA6E74">
      <w:pPr>
        <w:numPr>
          <w:ilvl w:val="1"/>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t>**Note</w:t>
      </w:r>
      <w:r w:rsidRPr="00CA6E74">
        <w:rPr>
          <w:rFonts w:ascii="Helvetica" w:eastAsia="Times New Roman" w:hAnsi="Helvetica" w:cs="Helvetica"/>
          <w:color w:val="333333"/>
          <w:sz w:val="20"/>
          <w:szCs w:val="20"/>
        </w:rPr>
        <w:t>*: as Type I error rate increases, Type II error rate decreases and vice versa *</w:t>
      </w:r>
    </w:p>
    <w:p w:rsidR="00CA6E74" w:rsidRPr="00CA6E74" w:rsidRDefault="00CA6E74" w:rsidP="00CA6E74">
      <w:pPr>
        <w:numPr>
          <w:ilvl w:val="0"/>
          <w:numId w:val="71"/>
        </w:numPr>
        <w:spacing w:before="240"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for large samples (large n), use the </w:t>
      </w:r>
      <w:r w:rsidRPr="00CA6E74">
        <w:rPr>
          <w:rFonts w:ascii="Helvetica" w:eastAsia="Times New Roman" w:hAnsi="Helvetica" w:cs="Helvetica"/>
          <w:b/>
          <w:bCs/>
          <w:color w:val="333333"/>
          <w:sz w:val="20"/>
          <w:szCs w:val="20"/>
        </w:rPr>
        <w:t>Z Test</w:t>
      </w:r>
      <w:r w:rsidRPr="00CA6E74">
        <w:rPr>
          <w:rFonts w:ascii="Helvetica" w:eastAsia="Times New Roman" w:hAnsi="Helvetica" w:cs="Helvetica"/>
          <w:color w:val="333333"/>
          <w:sz w:val="20"/>
          <w:szCs w:val="20"/>
        </w:rPr>
        <w:t> for $H_0:\mu = \mu_0$</w:t>
      </w:r>
    </w:p>
    <w:p w:rsidR="00CA6E74" w:rsidRPr="00CA6E74" w:rsidRDefault="00CA6E74" w:rsidP="00CA6E74">
      <w:pPr>
        <w:numPr>
          <w:ilvl w:val="1"/>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$H_a$:</w:t>
      </w:r>
    </w:p>
    <w:p w:rsidR="00CA6E74" w:rsidRPr="00CA6E74" w:rsidRDefault="00CA6E74" w:rsidP="00CA6E74">
      <w:pPr>
        <w:numPr>
          <w:ilvl w:val="2"/>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$H_1: \mu &lt; \mu_0$</w:t>
      </w:r>
    </w:p>
    <w:p w:rsidR="00CA6E74" w:rsidRPr="00CA6E74" w:rsidRDefault="00CA6E74" w:rsidP="00CA6E74">
      <w:pPr>
        <w:numPr>
          <w:ilvl w:val="2"/>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$H_2: \mu \neq \mu_0$</w:t>
      </w:r>
    </w:p>
    <w:p w:rsidR="00CA6E74" w:rsidRPr="00CA6E74" w:rsidRDefault="00CA6E74" w:rsidP="00CA6E74">
      <w:pPr>
        <w:numPr>
          <w:ilvl w:val="2"/>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$H_3: \mu &gt; \mu_0$</w:t>
      </w:r>
    </w:p>
    <w:p w:rsidR="00CA6E74" w:rsidRPr="00CA6E74" w:rsidRDefault="00CA6E74" w:rsidP="00CA6E74">
      <w:pPr>
        <w:numPr>
          <w:ilvl w:val="1"/>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Test statistic $TS = \frac{\bar{X} - \mu_0}{S / \sqrt{n}}$</w:t>
      </w:r>
    </w:p>
    <w:p w:rsidR="00CA6E74" w:rsidRPr="00CA6E74" w:rsidRDefault="00CA6E74" w:rsidP="00CA6E74">
      <w:pPr>
        <w:numPr>
          <w:ilvl w:val="1"/>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Reject the null hypothesis $H_0$ when</w:t>
      </w:r>
    </w:p>
    <w:p w:rsidR="00CA6E74" w:rsidRPr="00CA6E74" w:rsidRDefault="00CA6E74" w:rsidP="00CA6E74">
      <w:pPr>
        <w:numPr>
          <w:ilvl w:val="2"/>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$H_1: TS \leq Z_{\alpha}$ OR $-Z_{1 - \alpha}$</w:t>
      </w:r>
    </w:p>
    <w:p w:rsidR="00CA6E74" w:rsidRPr="00CA6E74" w:rsidRDefault="00CA6E74" w:rsidP="00CA6E74">
      <w:pPr>
        <w:numPr>
          <w:ilvl w:val="2"/>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$H_2: |TS| \geq Z_{1 - \alpha / 2}$</w:t>
      </w:r>
    </w:p>
    <w:p w:rsidR="00CA6E74" w:rsidRPr="00CA6E74" w:rsidRDefault="00CA6E74" w:rsidP="00CA6E74">
      <w:pPr>
        <w:numPr>
          <w:ilvl w:val="2"/>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$H_3: TS \geq Z_{1 - \alpha}$</w:t>
      </w:r>
    </w:p>
    <w:p w:rsidR="00CA6E74" w:rsidRPr="00CA6E74" w:rsidRDefault="00CA6E74" w:rsidP="00CA6E74">
      <w:pPr>
        <w:numPr>
          <w:ilvl w:val="1"/>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t>**Note</w:t>
      </w:r>
      <w:r w:rsidRPr="00CA6E74">
        <w:rPr>
          <w:rFonts w:ascii="Helvetica" w:eastAsia="Times New Roman" w:hAnsi="Helvetica" w:cs="Helvetica"/>
          <w:color w:val="333333"/>
          <w:sz w:val="20"/>
          <w:szCs w:val="20"/>
        </w:rPr>
        <w:t>*: In case of $\alpha$ = 0.05 (most common), $Z_{1-\alpha}$ = 1.645 (95 percentile) *</w:t>
      </w:r>
    </w:p>
    <w:p w:rsidR="00CA6E74" w:rsidRPr="00CA6E74" w:rsidRDefault="00CA6E74" w:rsidP="00CA6E74">
      <w:pPr>
        <w:numPr>
          <w:ilvl w:val="1"/>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$\alpha$ = low, so that when $H_0$ is rejected, original model $\rightarrow$ wrong or made an error (low probability)</w:t>
      </w:r>
    </w:p>
    <w:p w:rsidR="00CA6E74" w:rsidRPr="00CA6E74" w:rsidRDefault="00CA6E74" w:rsidP="00CA6E74">
      <w:pPr>
        <w:numPr>
          <w:ilvl w:val="0"/>
          <w:numId w:val="71"/>
        </w:numPr>
        <w:spacing w:before="240"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For small samples (small n), use the </w:t>
      </w:r>
      <w:r w:rsidRPr="00CA6E74">
        <w:rPr>
          <w:rFonts w:ascii="Helvetica" w:eastAsia="Times New Roman" w:hAnsi="Helvetica" w:cs="Helvetica"/>
          <w:b/>
          <w:bCs/>
          <w:color w:val="333333"/>
          <w:sz w:val="20"/>
          <w:szCs w:val="20"/>
        </w:rPr>
        <w:t>T Test</w:t>
      </w:r>
      <w:r w:rsidRPr="00CA6E74">
        <w:rPr>
          <w:rFonts w:ascii="Helvetica" w:eastAsia="Times New Roman" w:hAnsi="Helvetica" w:cs="Helvetica"/>
          <w:color w:val="333333"/>
          <w:sz w:val="20"/>
          <w:szCs w:val="20"/>
        </w:rPr>
        <w:t> for $H_0:\mu = \mu_0$</w:t>
      </w:r>
    </w:p>
    <w:p w:rsidR="00CA6E74" w:rsidRPr="00CA6E74" w:rsidRDefault="00CA6E74" w:rsidP="00CA6E74">
      <w:pPr>
        <w:numPr>
          <w:ilvl w:val="1"/>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$H_a$:</w:t>
      </w:r>
    </w:p>
    <w:p w:rsidR="00CA6E74" w:rsidRPr="00CA6E74" w:rsidRDefault="00CA6E74" w:rsidP="00CA6E74">
      <w:pPr>
        <w:numPr>
          <w:ilvl w:val="2"/>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$H_1: \mu &lt; \mu_0$</w:t>
      </w:r>
    </w:p>
    <w:p w:rsidR="00CA6E74" w:rsidRPr="00CA6E74" w:rsidRDefault="00CA6E74" w:rsidP="00CA6E74">
      <w:pPr>
        <w:numPr>
          <w:ilvl w:val="2"/>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$H_2: \mu \neq \mu_0$</w:t>
      </w:r>
    </w:p>
    <w:p w:rsidR="00CA6E74" w:rsidRPr="00CA6E74" w:rsidRDefault="00CA6E74" w:rsidP="00CA6E74">
      <w:pPr>
        <w:numPr>
          <w:ilvl w:val="2"/>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$H_3: \mu &gt; \mu_0$</w:t>
      </w:r>
    </w:p>
    <w:p w:rsidR="00CA6E74" w:rsidRPr="00CA6E74" w:rsidRDefault="00CA6E74" w:rsidP="00CA6E74">
      <w:pPr>
        <w:numPr>
          <w:ilvl w:val="1"/>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lastRenderedPageBreak/>
        <w:t>Test statistic $TS = \frac{\bar{X} - \mu_0}{S / \sqrt{n}}$</w:t>
      </w:r>
    </w:p>
    <w:p w:rsidR="00CA6E74" w:rsidRPr="00CA6E74" w:rsidRDefault="00CA6E74" w:rsidP="00CA6E74">
      <w:pPr>
        <w:numPr>
          <w:ilvl w:val="1"/>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Reject the null hypothesis $H_0$ when</w:t>
      </w:r>
    </w:p>
    <w:p w:rsidR="00CA6E74" w:rsidRPr="00CA6E74" w:rsidRDefault="00CA6E74" w:rsidP="00CA6E74">
      <w:pPr>
        <w:numPr>
          <w:ilvl w:val="2"/>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$H_1: TS \leq T_{\alpha}$ OR $-T_{1 - \alpha}$</w:t>
      </w:r>
    </w:p>
    <w:p w:rsidR="00CA6E74" w:rsidRPr="00CA6E74" w:rsidRDefault="00CA6E74" w:rsidP="00CA6E74">
      <w:pPr>
        <w:numPr>
          <w:ilvl w:val="2"/>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$H_2: |TS| \geq T_{1 - \alpha / 2}$</w:t>
      </w:r>
    </w:p>
    <w:p w:rsidR="00CA6E74" w:rsidRPr="00CA6E74" w:rsidRDefault="00CA6E74" w:rsidP="00CA6E74">
      <w:pPr>
        <w:numPr>
          <w:ilvl w:val="2"/>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$H_3: TS \geq T_{1 - \alpha}$</w:t>
      </w:r>
    </w:p>
    <w:p w:rsidR="00CA6E74" w:rsidRPr="00CA6E74" w:rsidRDefault="00CA6E74" w:rsidP="00CA6E74">
      <w:pPr>
        <w:numPr>
          <w:ilvl w:val="1"/>
          <w:numId w:val="71"/>
        </w:numPr>
        <w:spacing w:beforeAutospacing="1" w:after="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t>**Note</w:t>
      </w:r>
      <w:r w:rsidRPr="00CA6E74">
        <w:rPr>
          <w:rFonts w:ascii="Helvetica" w:eastAsia="Times New Roman" w:hAnsi="Helvetica" w:cs="Helvetica"/>
          <w:color w:val="333333"/>
          <w:sz w:val="20"/>
          <w:szCs w:val="20"/>
        </w:rPr>
        <w:t>*: In case of $\alpha$ = 0.05 (most common), $T_{1-\alpha}$ = </w:t>
      </w:r>
      <w:r w:rsidRPr="00CA6E74">
        <w:rPr>
          <w:rFonts w:ascii="Consolas" w:eastAsia="Times New Roman" w:hAnsi="Consolas" w:cs="Consolas"/>
          <w:color w:val="333333"/>
          <w:sz w:val="20"/>
          <w:szCs w:val="20"/>
        </w:rPr>
        <w:t>qt(.95, df = n-1)</w:t>
      </w:r>
      <w:r w:rsidRPr="00CA6E74">
        <w:rPr>
          <w:rFonts w:ascii="Helvetica" w:eastAsia="Times New Roman" w:hAnsi="Helvetica" w:cs="Helvetica"/>
          <w:color w:val="333333"/>
          <w:sz w:val="20"/>
          <w:szCs w:val="20"/>
        </w:rPr>
        <w:t> *</w:t>
      </w:r>
    </w:p>
    <w:p w:rsidR="00CA6E74" w:rsidRPr="00CA6E74" w:rsidRDefault="00CA6E74" w:rsidP="00CA6E74">
      <w:pPr>
        <w:numPr>
          <w:ilvl w:val="1"/>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R commands for T test:</w:t>
      </w:r>
    </w:p>
    <w:p w:rsidR="00CA6E74" w:rsidRPr="00CA6E74" w:rsidRDefault="00CA6E74" w:rsidP="00CA6E74">
      <w:pPr>
        <w:numPr>
          <w:ilvl w:val="2"/>
          <w:numId w:val="71"/>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t.test(vector1 - vector2)</w:t>
      </w:r>
    </w:p>
    <w:p w:rsidR="00CA6E74" w:rsidRPr="00CA6E74" w:rsidRDefault="00CA6E74" w:rsidP="00CA6E74">
      <w:pPr>
        <w:numPr>
          <w:ilvl w:val="2"/>
          <w:numId w:val="71"/>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t.test(vector1, vector2, paired = TRUE)</w:t>
      </w:r>
    </w:p>
    <w:p w:rsidR="00CA6E74" w:rsidRPr="00CA6E74" w:rsidRDefault="00CA6E74" w:rsidP="00CA6E74">
      <w:pPr>
        <w:numPr>
          <w:ilvl w:val="3"/>
          <w:numId w:val="71"/>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alternative</w:t>
      </w:r>
      <w:r w:rsidRPr="00CA6E74">
        <w:rPr>
          <w:rFonts w:ascii="Helvetica" w:eastAsia="Times New Roman" w:hAnsi="Helvetica" w:cs="Helvetica"/>
          <w:color w:val="333333"/>
          <w:sz w:val="20"/>
          <w:szCs w:val="20"/>
        </w:rPr>
        <w:t> argument can be used to specify one-sided tests: </w:t>
      </w:r>
      <w:r w:rsidRPr="00CA6E74">
        <w:rPr>
          <w:rFonts w:ascii="Consolas" w:eastAsia="Times New Roman" w:hAnsi="Consolas" w:cs="Consolas"/>
          <w:color w:val="333333"/>
          <w:sz w:val="20"/>
          <w:szCs w:val="20"/>
        </w:rPr>
        <w:t>less</w:t>
      </w:r>
      <w:r w:rsidRPr="00CA6E74">
        <w:rPr>
          <w:rFonts w:ascii="Helvetica" w:eastAsia="Times New Roman" w:hAnsi="Helvetica" w:cs="Helvetica"/>
          <w:color w:val="333333"/>
          <w:sz w:val="20"/>
          <w:szCs w:val="20"/>
        </w:rPr>
        <w:t> or </w:t>
      </w:r>
      <w:r w:rsidRPr="00CA6E74">
        <w:rPr>
          <w:rFonts w:ascii="Consolas" w:eastAsia="Times New Roman" w:hAnsi="Consolas" w:cs="Consolas"/>
          <w:color w:val="333333"/>
          <w:sz w:val="20"/>
          <w:szCs w:val="20"/>
        </w:rPr>
        <w:t>greater</w:t>
      </w:r>
    </w:p>
    <w:p w:rsidR="00CA6E74" w:rsidRPr="00CA6E74" w:rsidRDefault="00CA6E74" w:rsidP="00CA6E74">
      <w:pPr>
        <w:numPr>
          <w:ilvl w:val="3"/>
          <w:numId w:val="71"/>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alternative</w:t>
      </w:r>
      <w:r w:rsidRPr="00CA6E74">
        <w:rPr>
          <w:rFonts w:ascii="Helvetica" w:eastAsia="Times New Roman" w:hAnsi="Helvetica" w:cs="Helvetica"/>
          <w:color w:val="333333"/>
          <w:sz w:val="20"/>
          <w:szCs w:val="20"/>
        </w:rPr>
        <w:t> default = </w:t>
      </w:r>
      <w:r w:rsidRPr="00CA6E74">
        <w:rPr>
          <w:rFonts w:ascii="Consolas" w:eastAsia="Times New Roman" w:hAnsi="Consolas" w:cs="Consolas"/>
          <w:color w:val="333333"/>
          <w:sz w:val="20"/>
          <w:szCs w:val="20"/>
        </w:rPr>
        <w:t>two-sided</w:t>
      </w:r>
    </w:p>
    <w:p w:rsidR="00CA6E74" w:rsidRPr="00CA6E74" w:rsidRDefault="00CA6E74" w:rsidP="00CA6E74">
      <w:pPr>
        <w:numPr>
          <w:ilvl w:val="2"/>
          <w:numId w:val="71"/>
        </w:numPr>
        <w:spacing w:beforeAutospacing="1" w:after="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prints test statistic (</w:t>
      </w:r>
      <w:r w:rsidRPr="00CA6E74">
        <w:rPr>
          <w:rFonts w:ascii="Consolas" w:eastAsia="Times New Roman" w:hAnsi="Consolas" w:cs="Consolas"/>
          <w:color w:val="333333"/>
          <w:sz w:val="20"/>
          <w:szCs w:val="20"/>
        </w:rPr>
        <w:t>t</w:t>
      </w:r>
      <w:r w:rsidRPr="00CA6E74">
        <w:rPr>
          <w:rFonts w:ascii="Helvetica" w:eastAsia="Times New Roman" w:hAnsi="Helvetica" w:cs="Helvetica"/>
          <w:color w:val="333333"/>
          <w:sz w:val="20"/>
          <w:szCs w:val="20"/>
        </w:rPr>
        <w:t>), degrees of freedom (</w:t>
      </w:r>
      <w:r w:rsidRPr="00CA6E74">
        <w:rPr>
          <w:rFonts w:ascii="Consolas" w:eastAsia="Times New Roman" w:hAnsi="Consolas" w:cs="Consolas"/>
          <w:color w:val="333333"/>
          <w:sz w:val="20"/>
          <w:szCs w:val="20"/>
        </w:rPr>
        <w:t>df</w:t>
      </w:r>
      <w:r w:rsidRPr="00CA6E74">
        <w:rPr>
          <w:rFonts w:ascii="Helvetica" w:eastAsia="Times New Roman" w:hAnsi="Helvetica" w:cs="Helvetica"/>
          <w:color w:val="333333"/>
          <w:sz w:val="20"/>
          <w:szCs w:val="20"/>
        </w:rPr>
        <w:t>), </w:t>
      </w:r>
      <w:r w:rsidRPr="00CA6E74">
        <w:rPr>
          <w:rFonts w:ascii="Consolas" w:eastAsia="Times New Roman" w:hAnsi="Consolas" w:cs="Consolas"/>
          <w:color w:val="333333"/>
          <w:sz w:val="20"/>
          <w:szCs w:val="20"/>
        </w:rPr>
        <w:t>p-value</w:t>
      </w:r>
      <w:r w:rsidRPr="00CA6E74">
        <w:rPr>
          <w:rFonts w:ascii="Helvetica" w:eastAsia="Times New Roman" w:hAnsi="Helvetica" w:cs="Helvetica"/>
          <w:color w:val="333333"/>
          <w:sz w:val="20"/>
          <w:szCs w:val="20"/>
        </w:rPr>
        <w:t>, 95% confidence interval, and mean of sample</w:t>
      </w:r>
    </w:p>
    <w:p w:rsidR="00CA6E74" w:rsidRPr="00CA6E74" w:rsidRDefault="00CA6E74" w:rsidP="00CA6E74">
      <w:pPr>
        <w:numPr>
          <w:ilvl w:val="3"/>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confidence interval in units of data, and can be used to intepret the practical significance of the results</w:t>
      </w:r>
    </w:p>
    <w:p w:rsidR="00CA6E74" w:rsidRPr="00CA6E74" w:rsidRDefault="00CA6E74" w:rsidP="00CA6E74">
      <w:pPr>
        <w:numPr>
          <w:ilvl w:val="0"/>
          <w:numId w:val="71"/>
        </w:numPr>
        <w:spacing w:before="240" w:after="240"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rejection region</w:t>
      </w:r>
      <w:r w:rsidRPr="00CA6E74">
        <w:rPr>
          <w:rFonts w:ascii="Helvetica" w:eastAsia="Times New Roman" w:hAnsi="Helvetica" w:cs="Helvetica"/>
          <w:color w:val="333333"/>
          <w:sz w:val="20"/>
          <w:szCs w:val="20"/>
        </w:rPr>
        <w:t> = region of TS values for which you reject $H_0$</w:t>
      </w:r>
    </w:p>
    <w:p w:rsidR="00CA6E74" w:rsidRPr="00CA6E74" w:rsidRDefault="00CA6E74" w:rsidP="00CA6E74">
      <w:pPr>
        <w:numPr>
          <w:ilvl w:val="0"/>
          <w:numId w:val="71"/>
        </w:numPr>
        <w:spacing w:before="240" w:after="240"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power</w:t>
      </w:r>
      <w:r w:rsidRPr="00CA6E74">
        <w:rPr>
          <w:rFonts w:ascii="Helvetica" w:eastAsia="Times New Roman" w:hAnsi="Helvetica" w:cs="Helvetica"/>
          <w:color w:val="333333"/>
          <w:sz w:val="20"/>
          <w:szCs w:val="20"/>
        </w:rPr>
        <w:t> = probability of rejecting $H_0$</w:t>
      </w:r>
    </w:p>
    <w:p w:rsidR="00CA6E74" w:rsidRPr="00CA6E74" w:rsidRDefault="00CA6E74" w:rsidP="00CA6E74">
      <w:pPr>
        <w:numPr>
          <w:ilvl w:val="1"/>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power is used to calculate sample size for experiments</w:t>
      </w:r>
    </w:p>
    <w:p w:rsidR="00CA6E74" w:rsidRPr="00CA6E74" w:rsidRDefault="00CA6E74" w:rsidP="00CA6E74">
      <w:pPr>
        <w:numPr>
          <w:ilvl w:val="0"/>
          <w:numId w:val="71"/>
        </w:numPr>
        <w:spacing w:before="240" w:after="240"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two-sided tests</w:t>
      </w:r>
      <w:r w:rsidRPr="00CA6E74">
        <w:rPr>
          <w:rFonts w:ascii="Helvetica" w:eastAsia="Times New Roman" w:hAnsi="Helvetica" w:cs="Helvetica"/>
          <w:color w:val="333333"/>
          <w:sz w:val="20"/>
          <w:szCs w:val="20"/>
        </w:rPr>
        <w:t> $\rightarrow$ $H_a: \mu \neq \mu_0$</w:t>
      </w:r>
    </w:p>
    <w:p w:rsidR="00CA6E74" w:rsidRPr="00CA6E74" w:rsidRDefault="00CA6E74" w:rsidP="00CA6E74">
      <w:pPr>
        <w:numPr>
          <w:ilvl w:val="1"/>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reject $H_0$ only if test statistic is too larger/small</w:t>
      </w:r>
    </w:p>
    <w:p w:rsidR="00CA6E74" w:rsidRPr="00CA6E74" w:rsidRDefault="00CA6E74" w:rsidP="00CA6E74">
      <w:pPr>
        <w:numPr>
          <w:ilvl w:val="1"/>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for $\alpha$ = 0.05, split equally to 2.5% for upper and 2.5% for lower tails</w:t>
      </w:r>
    </w:p>
    <w:p w:rsidR="00CA6E74" w:rsidRPr="00CA6E74" w:rsidRDefault="00CA6E74" w:rsidP="00CA6E74">
      <w:pPr>
        <w:numPr>
          <w:ilvl w:val="2"/>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equivalent to $|TS| \geq T_{1 - \alpha / 2}$</w:t>
      </w:r>
    </w:p>
    <w:p w:rsidR="00CA6E74" w:rsidRPr="00CA6E74" w:rsidRDefault="00CA6E74" w:rsidP="00CA6E74">
      <w:pPr>
        <w:numPr>
          <w:ilvl w:val="2"/>
          <w:numId w:val="71"/>
        </w:numPr>
        <w:spacing w:beforeAutospacing="1" w:after="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example: for T test, </w:t>
      </w:r>
      <w:r w:rsidRPr="00CA6E74">
        <w:rPr>
          <w:rFonts w:ascii="Consolas" w:eastAsia="Times New Roman" w:hAnsi="Consolas" w:cs="Consolas"/>
          <w:color w:val="333333"/>
          <w:sz w:val="20"/>
          <w:szCs w:val="20"/>
        </w:rPr>
        <w:t>qt(.975, df)</w:t>
      </w:r>
      <w:r w:rsidRPr="00CA6E74">
        <w:rPr>
          <w:rFonts w:ascii="Helvetica" w:eastAsia="Times New Roman" w:hAnsi="Helvetica" w:cs="Helvetica"/>
          <w:color w:val="333333"/>
          <w:sz w:val="20"/>
          <w:szCs w:val="20"/>
        </w:rPr>
        <w:t> and </w:t>
      </w:r>
      <w:r w:rsidRPr="00CA6E74">
        <w:rPr>
          <w:rFonts w:ascii="Consolas" w:eastAsia="Times New Roman" w:hAnsi="Consolas" w:cs="Consolas"/>
          <w:color w:val="333333"/>
          <w:sz w:val="20"/>
          <w:szCs w:val="20"/>
        </w:rPr>
        <w:t>qt(.025, df)</w:t>
      </w:r>
    </w:p>
    <w:p w:rsidR="00CA6E74" w:rsidRPr="00CA6E74" w:rsidRDefault="00CA6E74" w:rsidP="00CA6E74">
      <w:pPr>
        <w:numPr>
          <w:ilvl w:val="1"/>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t>**Note: failing to reject one-sided test = fail to reject two-sided</w:t>
      </w:r>
    </w:p>
    <w:p w:rsidR="00CA6E74" w:rsidRPr="00CA6E74" w:rsidRDefault="00CA6E74" w:rsidP="00CA6E74">
      <w:pPr>
        <w:numPr>
          <w:ilvl w:val="0"/>
          <w:numId w:val="71"/>
        </w:numPr>
        <w:spacing w:before="240" w:after="240"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tests vs confidence intervals</w:t>
      </w:r>
    </w:p>
    <w:p w:rsidR="00CA6E74" w:rsidRPr="00CA6E74" w:rsidRDefault="00CA6E74" w:rsidP="00CA6E74">
      <w:pPr>
        <w:numPr>
          <w:ilvl w:val="1"/>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($1-\alpha$)% confidence interval for $\mu$ = set of all possible values that fail to reject $H_0$</w:t>
      </w:r>
    </w:p>
    <w:p w:rsidR="00CA6E74" w:rsidRPr="00CA6E74" w:rsidRDefault="00CA6E74" w:rsidP="00CA6E74">
      <w:pPr>
        <w:numPr>
          <w:ilvl w:val="1"/>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lastRenderedPageBreak/>
        <w:t>if ($1-\alpha$)% confidence interval contains $\mu_0$, fail to reject $H_0$</w:t>
      </w:r>
    </w:p>
    <w:p w:rsidR="00CA6E74" w:rsidRPr="00CA6E74" w:rsidRDefault="00CA6E74" w:rsidP="00CA6E74">
      <w:pPr>
        <w:numPr>
          <w:ilvl w:val="0"/>
          <w:numId w:val="71"/>
        </w:numPr>
        <w:spacing w:before="240" w:after="240"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two-group intervals/test</w:t>
      </w:r>
    </w:p>
    <w:p w:rsidR="00CA6E74" w:rsidRPr="00CA6E74" w:rsidRDefault="00CA6E74" w:rsidP="00CA6E74">
      <w:pPr>
        <w:numPr>
          <w:ilvl w:val="1"/>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Rejection rules the same</w:t>
      </w:r>
    </w:p>
    <w:p w:rsidR="00CA6E74" w:rsidRPr="00CA6E74" w:rsidRDefault="00CA6E74" w:rsidP="00CA6E74">
      <w:pPr>
        <w:numPr>
          <w:ilvl w:val="1"/>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Test $H_0$: $\mu_1 = \mu_2$ $\rightarrow$ $\mu_1 - \mu_2 = 0$</w:t>
      </w:r>
    </w:p>
    <w:p w:rsidR="00CA6E74" w:rsidRPr="00CA6E74" w:rsidRDefault="00CA6E74" w:rsidP="00CA6E74">
      <w:pPr>
        <w:numPr>
          <w:ilvl w:val="1"/>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Test statistic: $$\frac{Estimate - H_0 Value}{SE_{Estimate}} = \frac{\bar X_1 - \bar X_2 - 0}{\sqrt{\frac{S_1^2}{n_1} + \frac{S_2^2}{n_2}}}$$</w:t>
      </w:r>
    </w:p>
    <w:p w:rsidR="00CA6E74" w:rsidRPr="00CA6E74" w:rsidRDefault="00CA6E74" w:rsidP="00CA6E74">
      <w:pPr>
        <w:numPr>
          <w:ilvl w:val="1"/>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R Command</w:t>
      </w:r>
    </w:p>
    <w:p w:rsidR="00CA6E74" w:rsidRPr="00CA6E74" w:rsidRDefault="00CA6E74" w:rsidP="00CA6E74">
      <w:pPr>
        <w:numPr>
          <w:ilvl w:val="2"/>
          <w:numId w:val="71"/>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t.test(values ~ factor, paired = FALSE, var.equal = TRUE, data = data)</w:t>
      </w:r>
    </w:p>
    <w:p w:rsidR="00CA6E74" w:rsidRPr="00CA6E74" w:rsidRDefault="00CA6E74" w:rsidP="00CA6E74">
      <w:pPr>
        <w:numPr>
          <w:ilvl w:val="3"/>
          <w:numId w:val="71"/>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paired = FALSE</w:t>
      </w:r>
      <w:r w:rsidRPr="00CA6E74">
        <w:rPr>
          <w:rFonts w:ascii="Helvetica" w:eastAsia="Times New Roman" w:hAnsi="Helvetica" w:cs="Helvetica"/>
          <w:color w:val="333333"/>
          <w:sz w:val="20"/>
          <w:szCs w:val="20"/>
        </w:rPr>
        <w:t> = independent values</w:t>
      </w:r>
    </w:p>
    <w:p w:rsidR="00CA6E74" w:rsidRPr="00CA6E74" w:rsidRDefault="00CA6E74" w:rsidP="00CA6E74">
      <w:pPr>
        <w:numPr>
          <w:ilvl w:val="3"/>
          <w:numId w:val="71"/>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factor</w:t>
      </w:r>
      <w:r w:rsidRPr="00CA6E74">
        <w:rPr>
          <w:rFonts w:ascii="Helvetica" w:eastAsia="Times New Roman" w:hAnsi="Helvetica" w:cs="Helvetica"/>
          <w:color w:val="333333"/>
          <w:sz w:val="20"/>
          <w:szCs w:val="20"/>
        </w:rPr>
        <w:t> argument must have only two levels</w:t>
      </w:r>
    </w:p>
    <w:p w:rsidR="00CA6E74" w:rsidRPr="00CA6E74" w:rsidRDefault="00CA6E74" w:rsidP="00CA6E74">
      <w:pPr>
        <w:numPr>
          <w:ilvl w:val="0"/>
          <w:numId w:val="71"/>
        </w:numPr>
        <w:spacing w:before="240" w:after="240"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p values</w:t>
      </w:r>
    </w:p>
    <w:p w:rsidR="00CA6E74" w:rsidRPr="00CA6E74" w:rsidRDefault="00CA6E74" w:rsidP="00CA6E74">
      <w:pPr>
        <w:numPr>
          <w:ilvl w:val="1"/>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most common measure of statistical significance</w:t>
      </w:r>
    </w:p>
    <w:p w:rsidR="00CA6E74" w:rsidRPr="00CA6E74" w:rsidRDefault="00CA6E74" w:rsidP="00CA6E74">
      <w:pPr>
        <w:numPr>
          <w:ilvl w:val="1"/>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p-value</w:t>
      </w:r>
      <w:r w:rsidRPr="00CA6E74">
        <w:rPr>
          <w:rFonts w:ascii="Helvetica" w:eastAsia="Times New Roman" w:hAnsi="Helvetica" w:cs="Helvetica"/>
          <w:color w:val="333333"/>
          <w:sz w:val="20"/>
          <w:szCs w:val="20"/>
        </w:rPr>
        <w:t> = probability under the null hypothesis of obtaining evidence as extreme or more than that of the obtained</w:t>
      </w:r>
    </w:p>
    <w:p w:rsidR="00CA6E74" w:rsidRPr="00CA6E74" w:rsidRDefault="00CA6E74" w:rsidP="00CA6E74">
      <w:pPr>
        <w:numPr>
          <w:ilvl w:val="2"/>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Given that $H_0$ is true, how likely is it to obtain the result (test statistic)?</w:t>
      </w:r>
    </w:p>
    <w:p w:rsidR="00CA6E74" w:rsidRPr="00CA6E74" w:rsidRDefault="00CA6E74" w:rsidP="00CA6E74">
      <w:pPr>
        <w:numPr>
          <w:ilvl w:val="1"/>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attained significance level</w:t>
      </w:r>
      <w:r w:rsidRPr="00CA6E74">
        <w:rPr>
          <w:rFonts w:ascii="Helvetica" w:eastAsia="Times New Roman" w:hAnsi="Helvetica" w:cs="Helvetica"/>
          <w:color w:val="333333"/>
          <w:sz w:val="20"/>
          <w:szCs w:val="20"/>
        </w:rPr>
        <w:t> = smallest value for $\alpha$ for which $H_0$ is rejected $\rightarrow$ equivalent to p-value</w:t>
      </w:r>
    </w:p>
    <w:p w:rsidR="00CA6E74" w:rsidRPr="00CA6E74" w:rsidRDefault="00CA6E74" w:rsidP="00CA6E74">
      <w:pPr>
        <w:numPr>
          <w:ilvl w:val="2"/>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if p-value &lt; $\alpha$, reject $H_0$</w:t>
      </w:r>
    </w:p>
    <w:p w:rsidR="00CA6E74" w:rsidRPr="00CA6E74" w:rsidRDefault="00CA6E74" w:rsidP="00CA6E74">
      <w:pPr>
        <w:numPr>
          <w:ilvl w:val="2"/>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for two-sided tests, double the p-values</w:t>
      </w:r>
    </w:p>
    <w:p w:rsidR="00CA6E74" w:rsidRPr="00CA6E74" w:rsidRDefault="00CA6E74" w:rsidP="00CA6E74">
      <w:pPr>
        <w:numPr>
          <w:ilvl w:val="1"/>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if p-value is small, either $H_0$ is true AND the obeserved is a rare event </w:t>
      </w:r>
      <w:r w:rsidRPr="00CA6E74">
        <w:rPr>
          <w:rFonts w:ascii="Helvetica" w:eastAsia="Times New Roman" w:hAnsi="Helvetica" w:cs="Helvetica"/>
          <w:b/>
          <w:bCs/>
          <w:color w:val="333333"/>
          <w:sz w:val="20"/>
          <w:szCs w:val="20"/>
        </w:rPr>
        <w:t>OR</w:t>
      </w:r>
      <w:r w:rsidRPr="00CA6E74">
        <w:rPr>
          <w:rFonts w:ascii="Helvetica" w:eastAsia="Times New Roman" w:hAnsi="Helvetica" w:cs="Helvetica"/>
          <w:color w:val="333333"/>
          <w:sz w:val="20"/>
          <w:szCs w:val="20"/>
        </w:rPr>
        <w:t> $H_0$ is false</w:t>
      </w:r>
    </w:p>
    <w:p w:rsidR="00CA6E74" w:rsidRPr="00CA6E74" w:rsidRDefault="00CA6E74" w:rsidP="00CA6E74">
      <w:pPr>
        <w:numPr>
          <w:ilvl w:val="1"/>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R Command</w:t>
      </w:r>
    </w:p>
    <w:p w:rsidR="00CA6E74" w:rsidRPr="00CA6E74" w:rsidRDefault="00CA6E74" w:rsidP="00CA6E74">
      <w:pPr>
        <w:numPr>
          <w:ilvl w:val="2"/>
          <w:numId w:val="71"/>
        </w:numPr>
        <w:spacing w:beforeAutospacing="1" w:after="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p-value = </w:t>
      </w:r>
      <w:r w:rsidRPr="00CA6E74">
        <w:rPr>
          <w:rFonts w:ascii="Consolas" w:eastAsia="Times New Roman" w:hAnsi="Consolas" w:cs="Consolas"/>
          <w:color w:val="333333"/>
          <w:sz w:val="20"/>
          <w:szCs w:val="20"/>
        </w:rPr>
        <w:t>pt(statistic, df, lower.tail = FALSE)</w:t>
      </w:r>
    </w:p>
    <w:p w:rsidR="00CA6E74" w:rsidRPr="00CA6E74" w:rsidRDefault="00CA6E74" w:rsidP="00CA6E74">
      <w:pPr>
        <w:numPr>
          <w:ilvl w:val="3"/>
          <w:numId w:val="71"/>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lower.tail = FALSE</w:t>
      </w:r>
      <w:r w:rsidRPr="00CA6E74">
        <w:rPr>
          <w:rFonts w:ascii="Helvetica" w:eastAsia="Times New Roman" w:hAnsi="Helvetica" w:cs="Helvetica"/>
          <w:color w:val="333333"/>
          <w:sz w:val="20"/>
          <w:szCs w:val="20"/>
        </w:rPr>
        <w:t> = returns the probability of getting a value from the t distribution that is larger than the test statistic</w:t>
      </w:r>
    </w:p>
    <w:p w:rsidR="00CA6E74" w:rsidRPr="00CA6E74" w:rsidRDefault="00CA6E74" w:rsidP="00CA6E74">
      <w:pPr>
        <w:numPr>
          <w:ilvl w:val="2"/>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Binomial (coin flips)</w:t>
      </w:r>
    </w:p>
    <w:p w:rsidR="00CA6E74" w:rsidRPr="00CA6E74" w:rsidRDefault="00CA6E74" w:rsidP="00CA6E74">
      <w:pPr>
        <w:numPr>
          <w:ilvl w:val="3"/>
          <w:numId w:val="71"/>
        </w:numPr>
        <w:spacing w:beforeAutospacing="1" w:after="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probability of getting x results out of n trials and event probability of p = </w:t>
      </w:r>
      <w:r w:rsidRPr="00CA6E74">
        <w:rPr>
          <w:rFonts w:ascii="Consolas" w:eastAsia="Times New Roman" w:hAnsi="Consolas" w:cs="Consolas"/>
          <w:color w:val="333333"/>
          <w:sz w:val="20"/>
          <w:szCs w:val="20"/>
        </w:rPr>
        <w:t>pbinom(x, size = n, prob = p, lower.tail = FALSE)</w:t>
      </w:r>
    </w:p>
    <w:p w:rsidR="00CA6E74" w:rsidRPr="00CA6E74" w:rsidRDefault="00CA6E74" w:rsidP="00CA6E74">
      <w:pPr>
        <w:numPr>
          <w:ilvl w:val="3"/>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two-sided interval (testing for $\ne$): find the smaller of two one-sided intervals (X &lt; value, X &gt; value), and double the result</w:t>
      </w:r>
    </w:p>
    <w:p w:rsidR="00CA6E74" w:rsidRPr="00CA6E74" w:rsidRDefault="00CA6E74" w:rsidP="00CA6E74">
      <w:pPr>
        <w:numPr>
          <w:ilvl w:val="3"/>
          <w:numId w:val="71"/>
        </w:numPr>
        <w:spacing w:beforeAutospacing="1" w:after="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lastRenderedPageBreak/>
        <w:t>**Note</w:t>
      </w:r>
      <w:r w:rsidRPr="00CA6E74">
        <w:rPr>
          <w:rFonts w:ascii="Helvetica" w:eastAsia="Times New Roman" w:hAnsi="Helvetica" w:cs="Helvetica"/>
          <w:color w:val="333333"/>
          <w:sz w:val="20"/>
          <w:szCs w:val="20"/>
        </w:rPr>
        <w:t>*: </w:t>
      </w:r>
      <w:r w:rsidRPr="00CA6E74">
        <w:rPr>
          <w:rFonts w:ascii="Consolas" w:eastAsia="Times New Roman" w:hAnsi="Consolas" w:cs="Consolas"/>
          <w:color w:val="333333"/>
          <w:sz w:val="20"/>
          <w:szCs w:val="20"/>
        </w:rPr>
        <w:t>lower.tail = FALSE</w:t>
      </w:r>
      <w:r w:rsidRPr="00CA6E74">
        <w:rPr>
          <w:rFonts w:ascii="Helvetica" w:eastAsia="Times New Roman" w:hAnsi="Helvetica" w:cs="Helvetica"/>
          <w:color w:val="333333"/>
          <w:sz w:val="20"/>
          <w:szCs w:val="20"/>
        </w:rPr>
        <w:t> = strictly greater *</w:t>
      </w:r>
    </w:p>
    <w:p w:rsidR="00CA6E74" w:rsidRPr="00CA6E74" w:rsidRDefault="00CA6E74" w:rsidP="00CA6E74">
      <w:pPr>
        <w:numPr>
          <w:ilvl w:val="2"/>
          <w:numId w:val="7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Poisson</w:t>
      </w:r>
    </w:p>
    <w:p w:rsidR="00CA6E74" w:rsidRPr="00CA6E74" w:rsidRDefault="00CA6E74" w:rsidP="00CA6E74">
      <w:pPr>
        <w:numPr>
          <w:ilvl w:val="3"/>
          <w:numId w:val="71"/>
        </w:numPr>
        <w:spacing w:beforeAutospacing="1" w:after="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probability of getting x results given the rate r = </w:t>
      </w:r>
      <w:r w:rsidRPr="00CA6E74">
        <w:rPr>
          <w:rFonts w:ascii="Consolas" w:eastAsia="Times New Roman" w:hAnsi="Consolas" w:cs="Consolas"/>
          <w:color w:val="333333"/>
          <w:sz w:val="20"/>
          <w:szCs w:val="20"/>
        </w:rPr>
        <w:t>ppois(x - 1, r, lower.tail = FALSE)</w:t>
      </w:r>
    </w:p>
    <w:p w:rsidR="00CA6E74" w:rsidRPr="00CA6E74" w:rsidRDefault="00CA6E74" w:rsidP="00CA6E74">
      <w:pPr>
        <w:numPr>
          <w:ilvl w:val="3"/>
          <w:numId w:val="71"/>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x - 1</w:t>
      </w:r>
      <w:r w:rsidRPr="00CA6E74">
        <w:rPr>
          <w:rFonts w:ascii="Helvetica" w:eastAsia="Times New Roman" w:hAnsi="Helvetica" w:cs="Helvetica"/>
          <w:color w:val="333333"/>
          <w:sz w:val="20"/>
          <w:szCs w:val="20"/>
        </w:rPr>
        <w:t> is used here because the upper tail includes the specified number (since we want greater than x, we start at x - 1)</w:t>
      </w:r>
    </w:p>
    <w:p w:rsidR="00CA6E74" w:rsidRPr="00CA6E74" w:rsidRDefault="00CA6E74" w:rsidP="00CA6E74">
      <w:pPr>
        <w:numPr>
          <w:ilvl w:val="3"/>
          <w:numId w:val="71"/>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r</w:t>
      </w:r>
      <w:r w:rsidRPr="00CA6E74">
        <w:rPr>
          <w:rFonts w:ascii="Helvetica" w:eastAsia="Times New Roman" w:hAnsi="Helvetica" w:cs="Helvetica"/>
          <w:color w:val="333333"/>
          <w:sz w:val="20"/>
          <w:szCs w:val="20"/>
        </w:rPr>
        <w:t> = events that should occur given the rate (multiplied by 100 to yield an integer)</w:t>
      </w:r>
    </w:p>
    <w:p w:rsidR="00CA6E74" w:rsidRPr="00CA6E74" w:rsidRDefault="00CA6E74" w:rsidP="00CA6E74">
      <w:pPr>
        <w:numPr>
          <w:ilvl w:val="3"/>
          <w:numId w:val="71"/>
        </w:numPr>
        <w:spacing w:beforeAutospacing="1" w:after="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t>**Note</w:t>
      </w:r>
      <w:r w:rsidRPr="00CA6E74">
        <w:rPr>
          <w:rFonts w:ascii="Helvetica" w:eastAsia="Times New Roman" w:hAnsi="Helvetica" w:cs="Helvetica"/>
          <w:color w:val="333333"/>
          <w:sz w:val="20"/>
          <w:szCs w:val="20"/>
        </w:rPr>
        <w:t>*: </w:t>
      </w:r>
      <w:r w:rsidRPr="00CA6E74">
        <w:rPr>
          <w:rFonts w:ascii="Consolas" w:eastAsia="Times New Roman" w:hAnsi="Consolas" w:cs="Consolas"/>
          <w:color w:val="333333"/>
          <w:sz w:val="20"/>
          <w:szCs w:val="20"/>
        </w:rPr>
        <w:t>lower.tail = FALSE</w:t>
      </w:r>
      <w:r w:rsidRPr="00CA6E74">
        <w:rPr>
          <w:rFonts w:ascii="Helvetica" w:eastAsia="Times New Roman" w:hAnsi="Helvetica" w:cs="Helvetica"/>
          <w:color w:val="333333"/>
          <w:sz w:val="20"/>
          <w:szCs w:val="20"/>
        </w:rPr>
        <w:t> = strictly greater *</w:t>
      </w:r>
    </w:p>
    <w:p w:rsidR="00CA6E74" w:rsidRPr="00CA6E74" w:rsidRDefault="00CA6E74" w:rsidP="00CA6E74">
      <w:pPr>
        <w:spacing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$\pagebreak$</w:t>
      </w:r>
    </w:p>
    <w:p w:rsidR="00CA6E74" w:rsidRPr="00CA6E74" w:rsidRDefault="00CA6E74" w:rsidP="00CA6E74">
      <w:pPr>
        <w:pBdr>
          <w:bottom w:val="single" w:sz="6" w:space="4" w:color="EEEEEE"/>
        </w:pBdr>
        <w:spacing w:before="240" w:after="240" w:line="240" w:lineRule="auto"/>
        <w:outlineLvl w:val="1"/>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Power</w:t>
      </w:r>
    </w:p>
    <w:p w:rsidR="00CA6E74" w:rsidRPr="00CA6E74" w:rsidRDefault="00CA6E74" w:rsidP="00CA6E74">
      <w:pPr>
        <w:numPr>
          <w:ilvl w:val="0"/>
          <w:numId w:val="7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Power</w:t>
      </w:r>
      <w:r w:rsidRPr="00CA6E74">
        <w:rPr>
          <w:rFonts w:ascii="Helvetica" w:eastAsia="Times New Roman" w:hAnsi="Helvetica" w:cs="Helvetica"/>
          <w:color w:val="333333"/>
          <w:sz w:val="20"/>
          <w:szCs w:val="20"/>
        </w:rPr>
        <w:t> = probability of rejecting the null hypothesis when it is false (the more power the better)</w:t>
      </w:r>
    </w:p>
    <w:p w:rsidR="00CA6E74" w:rsidRPr="00CA6E74" w:rsidRDefault="00CA6E74" w:rsidP="00CA6E74">
      <w:pPr>
        <w:numPr>
          <w:ilvl w:val="1"/>
          <w:numId w:val="7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most often used in designing studies so that there's a reasonable chance to detect the alternative hypothesis if the alternative hypothesis is true</w:t>
      </w:r>
    </w:p>
    <w:p w:rsidR="00CA6E74" w:rsidRPr="00CA6E74" w:rsidRDefault="00CA6E74" w:rsidP="00CA6E74">
      <w:pPr>
        <w:numPr>
          <w:ilvl w:val="0"/>
          <w:numId w:val="7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$\beta$ = probability of type II error = failing to reject the null hypothesis when it's false</w:t>
      </w:r>
    </w:p>
    <w:p w:rsidR="00CA6E74" w:rsidRPr="00CA6E74" w:rsidRDefault="00CA6E74" w:rsidP="00CA6E74">
      <w:pPr>
        <w:numPr>
          <w:ilvl w:val="0"/>
          <w:numId w:val="7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power = $1 - \beta$</w:t>
      </w:r>
    </w:p>
    <w:p w:rsidR="00CA6E74" w:rsidRPr="00CA6E74" w:rsidRDefault="00CA6E74" w:rsidP="00CA6E74">
      <w:pPr>
        <w:numPr>
          <w:ilvl w:val="0"/>
          <w:numId w:val="7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i/>
          <w:iCs/>
          <w:color w:val="333333"/>
          <w:sz w:val="20"/>
          <w:szCs w:val="20"/>
        </w:rPr>
        <w:t>example</w:t>
      </w:r>
    </w:p>
    <w:p w:rsidR="00CA6E74" w:rsidRPr="00CA6E74" w:rsidRDefault="00CA6E74" w:rsidP="00CA6E74">
      <w:pPr>
        <w:numPr>
          <w:ilvl w:val="1"/>
          <w:numId w:val="7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$H_0: \mu = 30 \to \bar X \sim N(\mu_0, \sigma^2/n)$</w:t>
      </w:r>
    </w:p>
    <w:p w:rsidR="00CA6E74" w:rsidRPr="00CA6E74" w:rsidRDefault="00CA6E74" w:rsidP="00CA6E74">
      <w:pPr>
        <w:numPr>
          <w:ilvl w:val="1"/>
          <w:numId w:val="7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$H_a: \mu &gt; 30 \to \bar X \sim N(\mu_a, \sigma^2/n)$</w:t>
      </w:r>
    </w:p>
    <w:p w:rsidR="00CA6E74" w:rsidRPr="00CA6E74" w:rsidRDefault="00CA6E74" w:rsidP="00CA6E74">
      <w:pPr>
        <w:numPr>
          <w:ilvl w:val="1"/>
          <w:numId w:val="7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Power: $$Power = P\left(\frac{\bar X - 30}{s /\sqrt{n}} &gt; t_{1-\alpha,n-1} ~;~ \mu = \mu_a \right)$$</w:t>
      </w:r>
    </w:p>
    <w:p w:rsidR="00CA6E74" w:rsidRPr="00CA6E74" w:rsidRDefault="00CA6E74" w:rsidP="00CA6E74">
      <w:pPr>
        <w:numPr>
          <w:ilvl w:val="2"/>
          <w:numId w:val="7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t>**Note</w:t>
      </w:r>
      <w:r w:rsidRPr="00CA6E74">
        <w:rPr>
          <w:rFonts w:ascii="Helvetica" w:eastAsia="Times New Roman" w:hAnsi="Helvetica" w:cs="Helvetica"/>
          <w:color w:val="333333"/>
          <w:sz w:val="20"/>
          <w:szCs w:val="20"/>
        </w:rPr>
        <w:t>*: the above function depends on value of $\mu_a$ *</w:t>
      </w:r>
    </w:p>
    <w:p w:rsidR="00CA6E74" w:rsidRPr="00CA6E74" w:rsidRDefault="00CA6E74" w:rsidP="00CA6E74">
      <w:pPr>
        <w:numPr>
          <w:ilvl w:val="2"/>
          <w:numId w:val="7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t>**Note</w:t>
      </w:r>
      <w:r w:rsidRPr="00CA6E74">
        <w:rPr>
          <w:rFonts w:ascii="Helvetica" w:eastAsia="Times New Roman" w:hAnsi="Helvetica" w:cs="Helvetica"/>
          <w:color w:val="333333"/>
          <w:sz w:val="20"/>
          <w:szCs w:val="20"/>
        </w:rPr>
        <w:t>*: as $\mu_a$ approaches 30, power approaches $\alpha$ *</w:t>
      </w:r>
    </w:p>
    <w:p w:rsidR="00CA6E74" w:rsidRPr="00CA6E74" w:rsidRDefault="00CA6E74" w:rsidP="00CA6E74">
      <w:pPr>
        <w:numPr>
          <w:ilvl w:val="1"/>
          <w:numId w:val="7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assuming the sample mean is normally distributed, $H_0$ is rejected when $\frac{\bar X - 30}{\sigma /\sqrt{n}} &gt; Z_{1-\alpha}$</w:t>
      </w:r>
    </w:p>
    <w:p w:rsidR="00CA6E74" w:rsidRPr="00CA6E74" w:rsidRDefault="00CA6E74" w:rsidP="00CA6E74">
      <w:pPr>
        <w:numPr>
          <w:ilvl w:val="1"/>
          <w:numId w:val="7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or, $\bar X &gt; 30 + Z_{1-\alpha} \frac{\sigma}{\sqrt{n}}$</w:t>
      </w:r>
    </w:p>
    <w:p w:rsidR="00CA6E74" w:rsidRPr="00CA6E74" w:rsidRDefault="00CA6E74" w:rsidP="00CA6E74">
      <w:pPr>
        <w:numPr>
          <w:ilvl w:val="0"/>
          <w:numId w:val="7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R commands:</w:t>
      </w:r>
    </w:p>
    <w:p w:rsidR="00CA6E74" w:rsidRPr="00CA6E74" w:rsidRDefault="00CA6E74" w:rsidP="00CA6E74">
      <w:pPr>
        <w:numPr>
          <w:ilvl w:val="1"/>
          <w:numId w:val="72"/>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alpha = 0.05; z = qnorm(1-alpha)</w:t>
      </w:r>
      <w:r w:rsidRPr="00CA6E74">
        <w:rPr>
          <w:rFonts w:ascii="Helvetica" w:eastAsia="Times New Roman" w:hAnsi="Helvetica" w:cs="Helvetica"/>
          <w:color w:val="333333"/>
          <w:sz w:val="20"/>
          <w:szCs w:val="20"/>
        </w:rPr>
        <w:t> $\rightarrow$ calculates $Z_{1-\alpha}$</w:t>
      </w:r>
    </w:p>
    <w:p w:rsidR="00CA6E74" w:rsidRPr="00CA6E74" w:rsidRDefault="00CA6E74" w:rsidP="00CA6E74">
      <w:pPr>
        <w:numPr>
          <w:ilvl w:val="1"/>
          <w:numId w:val="72"/>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pnorm(mu0 + z * sigma/sqrt(n), mean = mua, sd = sigma/sqrt(n), lower.tail = FALSE)</w:t>
      </w:r>
      <w:r w:rsidRPr="00CA6E74">
        <w:rPr>
          <w:rFonts w:ascii="Helvetica" w:eastAsia="Times New Roman" w:hAnsi="Helvetica" w:cs="Helvetica"/>
          <w:color w:val="333333"/>
          <w:sz w:val="20"/>
          <w:szCs w:val="20"/>
        </w:rPr>
        <w:t xml:space="preserve"> $\rightarrow$ calculates the probability of getting a sample mean </w:t>
      </w:r>
      <w:r w:rsidRPr="00CA6E74">
        <w:rPr>
          <w:rFonts w:ascii="Helvetica" w:eastAsia="Times New Roman" w:hAnsi="Helvetica" w:cs="Helvetica"/>
          <w:color w:val="333333"/>
          <w:sz w:val="20"/>
          <w:szCs w:val="20"/>
        </w:rPr>
        <w:lastRenderedPageBreak/>
        <w:t>that is larger than $Z_{1-\alpha} \frac{\sigma}{\sqrt{n}}$ given that the population mean is $\mu_a$</w:t>
      </w:r>
    </w:p>
    <w:p w:rsidR="00CA6E74" w:rsidRPr="00CA6E74" w:rsidRDefault="00CA6E74" w:rsidP="00CA6E74">
      <w:pPr>
        <w:numPr>
          <w:ilvl w:val="2"/>
          <w:numId w:val="72"/>
        </w:numPr>
        <w:spacing w:beforeAutospacing="1" w:after="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t>**Note</w:t>
      </w:r>
      <w:r w:rsidRPr="00CA6E74">
        <w:rPr>
          <w:rFonts w:ascii="Helvetica" w:eastAsia="Times New Roman" w:hAnsi="Helvetica" w:cs="Helvetica"/>
          <w:color w:val="333333"/>
          <w:sz w:val="20"/>
          <w:szCs w:val="20"/>
        </w:rPr>
        <w:t>*: using </w:t>
      </w:r>
      <w:r w:rsidRPr="00CA6E74">
        <w:rPr>
          <w:rFonts w:ascii="Consolas" w:eastAsia="Times New Roman" w:hAnsi="Consolas" w:cs="Consolas"/>
          <w:color w:val="333333"/>
          <w:sz w:val="20"/>
          <w:szCs w:val="20"/>
        </w:rPr>
        <w:t>mean = mu0</w:t>
      </w:r>
      <w:r w:rsidRPr="00CA6E74">
        <w:rPr>
          <w:rFonts w:ascii="Helvetica" w:eastAsia="Times New Roman" w:hAnsi="Helvetica" w:cs="Helvetica"/>
          <w:color w:val="333333"/>
          <w:sz w:val="20"/>
          <w:szCs w:val="20"/>
        </w:rPr>
        <w:t> in the function would = $\alpha$ *</w:t>
      </w:r>
    </w:p>
    <w:p w:rsidR="00CA6E74" w:rsidRPr="00CA6E74" w:rsidRDefault="00CA6E74" w:rsidP="00CA6E74">
      <w:pPr>
        <w:numPr>
          <w:ilvl w:val="1"/>
          <w:numId w:val="7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Power curve behavior</w:t>
      </w:r>
    </w:p>
    <w:p w:rsidR="00CA6E74" w:rsidRPr="00CA6E74" w:rsidRDefault="00CA6E74" w:rsidP="00CA6E74">
      <w:pPr>
        <w:numPr>
          <w:ilvl w:val="2"/>
          <w:numId w:val="7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Power increases as $mu_a$ increases $\rightarrow$ we are more likely to detect the difference in $mu_a$ and $mu_0$</w:t>
      </w:r>
    </w:p>
    <w:p w:rsidR="00CA6E74" w:rsidRPr="00CA6E74" w:rsidRDefault="00CA6E74" w:rsidP="00CA6E74">
      <w:pPr>
        <w:numPr>
          <w:ilvl w:val="2"/>
          <w:numId w:val="7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Power increases as </w:t>
      </w:r>
      <w:r w:rsidRPr="00CA6E74">
        <w:rPr>
          <w:rFonts w:ascii="Helvetica" w:eastAsia="Times New Roman" w:hAnsi="Helvetica" w:cs="Helvetica"/>
          <w:b/>
          <w:bCs/>
          <w:color w:val="333333"/>
          <w:sz w:val="20"/>
          <w:szCs w:val="20"/>
        </w:rPr>
        <w:t>n</w:t>
      </w:r>
      <w:r w:rsidRPr="00CA6E74">
        <w:rPr>
          <w:rFonts w:ascii="Helvetica" w:eastAsia="Times New Roman" w:hAnsi="Helvetica" w:cs="Helvetica"/>
          <w:color w:val="333333"/>
          <w:sz w:val="20"/>
          <w:szCs w:val="20"/>
        </w:rPr>
        <w:t> increases $\rightarrow$ with more data, more likely to detect any alternative $mu_a$</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library(</w:t>
      </w:r>
      <w:proofErr w:type="gramEnd"/>
      <w:r w:rsidRPr="00CA6E74">
        <w:rPr>
          <w:rFonts w:ascii="Consolas" w:eastAsia="Times New Roman" w:hAnsi="Consolas" w:cs="Consolas"/>
          <w:color w:val="333333"/>
          <w:sz w:val="20"/>
          <w:szCs w:val="20"/>
        </w:rPr>
        <w:t>ggplot2)</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ED6A43"/>
          <w:sz w:val="20"/>
          <w:szCs w:val="20"/>
        </w:rPr>
        <w:t>mu0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30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mua</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32</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sigma</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4</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n</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16</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ED6A43"/>
          <w:sz w:val="20"/>
          <w:szCs w:val="20"/>
        </w:rPr>
        <w:t>alpha</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0.05</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ED6A43"/>
          <w:sz w:val="20"/>
          <w:szCs w:val="20"/>
        </w:rPr>
        <w:t>z</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qnorm(</w:t>
      </w:r>
      <w:proofErr w:type="gramEnd"/>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alpha)</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ED6A43"/>
          <w:sz w:val="20"/>
          <w:szCs w:val="20"/>
        </w:rPr>
        <w:t>nseq</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c(</w:t>
      </w:r>
      <w:r w:rsidRPr="00CA6E74">
        <w:rPr>
          <w:rFonts w:ascii="Consolas" w:eastAsia="Times New Roman" w:hAnsi="Consolas" w:cs="Consolas"/>
          <w:color w:val="0086B3"/>
          <w:sz w:val="20"/>
          <w:szCs w:val="20"/>
        </w:rPr>
        <w:t>8</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16</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32</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64</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128</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ED6A43"/>
          <w:sz w:val="20"/>
          <w:szCs w:val="20"/>
        </w:rPr>
        <w:t>mu_a</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seq(</w:t>
      </w:r>
      <w:proofErr w:type="gramEnd"/>
      <w:r w:rsidRPr="00CA6E74">
        <w:rPr>
          <w:rFonts w:ascii="Consolas" w:eastAsia="Times New Roman" w:hAnsi="Consolas" w:cs="Consolas"/>
          <w:color w:val="0086B3"/>
          <w:sz w:val="20"/>
          <w:szCs w:val="20"/>
        </w:rPr>
        <w:t>30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35</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by</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0.1</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ED6A43"/>
          <w:sz w:val="20"/>
          <w:szCs w:val="20"/>
        </w:rPr>
        <w:t>power</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sapply(nseq, </w:t>
      </w:r>
      <w:r w:rsidRPr="00CA6E74">
        <w:rPr>
          <w:rFonts w:ascii="Consolas" w:eastAsia="Times New Roman" w:hAnsi="Consolas" w:cs="Consolas"/>
          <w:color w:val="A71D5D"/>
          <w:sz w:val="20"/>
          <w:szCs w:val="20"/>
        </w:rPr>
        <w:t>function</w:t>
      </w:r>
      <w:r w:rsidRPr="00CA6E74">
        <w:rPr>
          <w:rFonts w:ascii="Consolas" w:eastAsia="Times New Roman" w:hAnsi="Consolas" w:cs="Consolas"/>
          <w:color w:val="333333"/>
          <w:sz w:val="20"/>
          <w:szCs w:val="20"/>
        </w:rPr>
        <w:t>(n)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pnorm(</w:t>
      </w:r>
      <w:proofErr w:type="gramEnd"/>
      <w:r w:rsidRPr="00CA6E74">
        <w:rPr>
          <w:rFonts w:ascii="Consolas" w:eastAsia="Times New Roman" w:hAnsi="Consolas" w:cs="Consolas"/>
          <w:color w:val="333333"/>
          <w:sz w:val="20"/>
          <w:szCs w:val="20"/>
        </w:rPr>
        <w:t xml:space="preserve">mu0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z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sigma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sqrt(n), </w:t>
      </w:r>
      <w:r w:rsidRPr="00CA6E74">
        <w:rPr>
          <w:rFonts w:ascii="Consolas" w:eastAsia="Times New Roman" w:hAnsi="Consolas" w:cs="Consolas"/>
          <w:color w:val="ED6A43"/>
          <w:sz w:val="20"/>
          <w:szCs w:val="20"/>
        </w:rPr>
        <w:t>mean</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mu_a, </w:t>
      </w:r>
      <w:r w:rsidRPr="00CA6E74">
        <w:rPr>
          <w:rFonts w:ascii="Consolas" w:eastAsia="Times New Roman" w:hAnsi="Consolas" w:cs="Consolas"/>
          <w:color w:val="ED6A43"/>
          <w:sz w:val="20"/>
          <w:szCs w:val="20"/>
        </w:rPr>
        <w:t>sd</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sigma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sqrt(n),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lower.tail</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FALSE</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colnames(</w:t>
      </w:r>
      <w:proofErr w:type="gramEnd"/>
      <w:r w:rsidRPr="00CA6E74">
        <w:rPr>
          <w:rFonts w:ascii="Consolas" w:eastAsia="Times New Roman" w:hAnsi="Consolas" w:cs="Consolas"/>
          <w:color w:val="333333"/>
          <w:sz w:val="20"/>
          <w:szCs w:val="20"/>
        </w:rPr>
        <w:t xml:space="preserve">power)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paste(</w:t>
      </w:r>
      <w:r w:rsidRPr="00CA6E74">
        <w:rPr>
          <w:rFonts w:ascii="Consolas" w:eastAsia="Times New Roman" w:hAnsi="Consolas" w:cs="Consolas"/>
          <w:color w:val="183691"/>
          <w:sz w:val="20"/>
          <w:szCs w:val="20"/>
        </w:rPr>
        <w:t>"n"</w:t>
      </w:r>
      <w:r w:rsidRPr="00CA6E74">
        <w:rPr>
          <w:rFonts w:ascii="Consolas" w:eastAsia="Times New Roman" w:hAnsi="Consolas" w:cs="Consolas"/>
          <w:color w:val="333333"/>
          <w:sz w:val="20"/>
          <w:szCs w:val="20"/>
        </w:rPr>
        <w:t xml:space="preserve">, nseq, </w:t>
      </w:r>
      <w:r w:rsidRPr="00CA6E74">
        <w:rPr>
          <w:rFonts w:ascii="Consolas" w:eastAsia="Times New Roman" w:hAnsi="Consolas" w:cs="Consolas"/>
          <w:color w:val="ED6A43"/>
          <w:sz w:val="20"/>
          <w:szCs w:val="20"/>
        </w:rPr>
        <w:t>sep</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183691"/>
          <w:sz w:val="20"/>
          <w:szCs w:val="20"/>
        </w:rPr>
        <w:t>""</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d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A71D5D"/>
          <w:sz w:val="20"/>
          <w:szCs w:val="20"/>
        </w:rPr>
        <w:t>data.frame</w:t>
      </w:r>
      <w:r w:rsidRPr="00CA6E74">
        <w:rPr>
          <w:rFonts w:ascii="Consolas" w:eastAsia="Times New Roman" w:hAnsi="Consolas" w:cs="Consolas"/>
          <w:color w:val="333333"/>
          <w:sz w:val="20"/>
          <w:szCs w:val="20"/>
        </w:rPr>
        <w:t>(</w:t>
      </w:r>
      <w:proofErr w:type="gramEnd"/>
      <w:r w:rsidRPr="00CA6E74">
        <w:rPr>
          <w:rFonts w:ascii="Consolas" w:eastAsia="Times New Roman" w:hAnsi="Consolas" w:cs="Consolas"/>
          <w:color w:val="333333"/>
          <w:sz w:val="20"/>
          <w:szCs w:val="20"/>
        </w:rPr>
        <w:t>mu_a, power)</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library(</w:t>
      </w:r>
      <w:proofErr w:type="gramEnd"/>
      <w:r w:rsidRPr="00CA6E74">
        <w:rPr>
          <w:rFonts w:ascii="Consolas" w:eastAsia="Times New Roman" w:hAnsi="Consolas" w:cs="Consolas"/>
          <w:color w:val="333333"/>
          <w:sz w:val="20"/>
          <w:szCs w:val="20"/>
        </w:rPr>
        <w:t>reshape2)</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d2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melt(</w:t>
      </w:r>
      <w:proofErr w:type="gramEnd"/>
      <w:r w:rsidRPr="00CA6E74">
        <w:rPr>
          <w:rFonts w:ascii="Consolas" w:eastAsia="Times New Roman" w:hAnsi="Consolas" w:cs="Consolas"/>
          <w:color w:val="333333"/>
          <w:sz w:val="20"/>
          <w:szCs w:val="20"/>
        </w:rPr>
        <w:t xml:space="preserve">d, </w:t>
      </w:r>
      <w:r w:rsidRPr="00CA6E74">
        <w:rPr>
          <w:rFonts w:ascii="Consolas" w:eastAsia="Times New Roman" w:hAnsi="Consolas" w:cs="Consolas"/>
          <w:color w:val="ED6A43"/>
          <w:sz w:val="20"/>
          <w:szCs w:val="20"/>
        </w:rPr>
        <w:t>id.vars</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183691"/>
          <w:sz w:val="20"/>
          <w:szCs w:val="20"/>
        </w:rPr>
        <w:t>"mu_a"</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names(</w:t>
      </w:r>
      <w:proofErr w:type="gramEnd"/>
      <w:r w:rsidRPr="00CA6E74">
        <w:rPr>
          <w:rFonts w:ascii="Consolas" w:eastAsia="Times New Roman" w:hAnsi="Consolas" w:cs="Consolas"/>
          <w:color w:val="333333"/>
          <w:sz w:val="20"/>
          <w:szCs w:val="20"/>
        </w:rPr>
        <w:t xml:space="preserve">d2)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c(</w:t>
      </w:r>
      <w:r w:rsidRPr="00CA6E74">
        <w:rPr>
          <w:rFonts w:ascii="Consolas" w:eastAsia="Times New Roman" w:hAnsi="Consolas" w:cs="Consolas"/>
          <w:color w:val="183691"/>
          <w:sz w:val="20"/>
          <w:szCs w:val="20"/>
        </w:rPr>
        <w:t>"mu_a"</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183691"/>
          <w:sz w:val="20"/>
          <w:szCs w:val="20"/>
        </w:rPr>
        <w:t>"n"</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183691"/>
          <w:sz w:val="20"/>
          <w:szCs w:val="20"/>
        </w:rPr>
        <w:t>"power"</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g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ggplot(</w:t>
      </w:r>
      <w:proofErr w:type="gramEnd"/>
      <w:r w:rsidRPr="00CA6E74">
        <w:rPr>
          <w:rFonts w:ascii="Consolas" w:eastAsia="Times New Roman" w:hAnsi="Consolas" w:cs="Consolas"/>
          <w:color w:val="333333"/>
          <w:sz w:val="20"/>
          <w:szCs w:val="20"/>
        </w:rPr>
        <w:t>d2,</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aes(</w:t>
      </w:r>
      <w:proofErr w:type="gramEnd"/>
      <w:r w:rsidRPr="00CA6E74">
        <w:rPr>
          <w:rFonts w:ascii="Consolas" w:eastAsia="Times New Roman" w:hAnsi="Consolas" w:cs="Consolas"/>
          <w:color w:val="ED6A43"/>
          <w:sz w:val="20"/>
          <w:szCs w:val="20"/>
        </w:rPr>
        <w:t>x</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mu_a, </w:t>
      </w:r>
      <w:r w:rsidRPr="00CA6E74">
        <w:rPr>
          <w:rFonts w:ascii="Consolas" w:eastAsia="Times New Roman" w:hAnsi="Consolas" w:cs="Consolas"/>
          <w:color w:val="ED6A43"/>
          <w:sz w:val="20"/>
          <w:szCs w:val="20"/>
        </w:rPr>
        <w:t>y</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power, </w:t>
      </w:r>
      <w:r w:rsidRPr="00CA6E74">
        <w:rPr>
          <w:rFonts w:ascii="Consolas" w:eastAsia="Times New Roman" w:hAnsi="Consolas" w:cs="Consolas"/>
          <w:color w:val="ED6A43"/>
          <w:sz w:val="20"/>
          <w:szCs w:val="20"/>
        </w:rPr>
        <w:t>col</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n))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geom_line(</w:t>
      </w:r>
      <w:r w:rsidRPr="00CA6E74">
        <w:rPr>
          <w:rFonts w:ascii="Consolas" w:eastAsia="Times New Roman" w:hAnsi="Consolas" w:cs="Consolas"/>
          <w:color w:val="ED6A43"/>
          <w:sz w:val="20"/>
          <w:szCs w:val="20"/>
        </w:rPr>
        <w:t>size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g</w:t>
      </w:r>
      <w:proofErr w:type="gramEnd"/>
    </w:p>
    <w:p w:rsidR="00CA6E74" w:rsidRPr="00CA6E74" w:rsidRDefault="00CA6E74" w:rsidP="00CA6E74">
      <w:pPr>
        <w:numPr>
          <w:ilvl w:val="0"/>
          <w:numId w:val="73"/>
        </w:numPr>
        <w:spacing w:before="240" w:after="240"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Solving for Power</w:t>
      </w:r>
    </w:p>
    <w:p w:rsidR="00CA6E74" w:rsidRPr="00CA6E74" w:rsidRDefault="00CA6E74" w:rsidP="00CA6E74">
      <w:pPr>
        <w:numPr>
          <w:ilvl w:val="1"/>
          <w:numId w:val="7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When testing $H_a : \mu &gt; \mu_0$ (or $&lt;$ or $\neq$) $$Power = 1 - \beta = P\left(\bar X &gt; \mu_0 + Z_{1-\alpha} \frac{\sigma}{\sqrt{n}} ; \mu = \mu_a \right)$$ where $\bar X \sim N(\mu_a, \sigma^2 / n)$</w:t>
      </w:r>
    </w:p>
    <w:p w:rsidR="00CA6E74" w:rsidRPr="00CA6E74" w:rsidRDefault="00CA6E74" w:rsidP="00CA6E74">
      <w:pPr>
        <w:numPr>
          <w:ilvl w:val="1"/>
          <w:numId w:val="7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Unknowns = $\mu_a$, $\sigma$, $n$, $\beta$</w:t>
      </w:r>
    </w:p>
    <w:p w:rsidR="00CA6E74" w:rsidRPr="00CA6E74" w:rsidRDefault="00CA6E74" w:rsidP="00CA6E74">
      <w:pPr>
        <w:numPr>
          <w:ilvl w:val="1"/>
          <w:numId w:val="7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Knowns = $\mu_0$, $\alpha$</w:t>
      </w:r>
    </w:p>
    <w:p w:rsidR="00CA6E74" w:rsidRPr="00CA6E74" w:rsidRDefault="00CA6E74" w:rsidP="00CA6E74">
      <w:pPr>
        <w:numPr>
          <w:ilvl w:val="1"/>
          <w:numId w:val="7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Specify any 3 of the unknowns and you can solve for the remainder; most common are two cases</w:t>
      </w:r>
    </w:p>
    <w:p w:rsidR="00CA6E74" w:rsidRPr="00CA6E74" w:rsidRDefault="00CA6E74" w:rsidP="00CA6E74">
      <w:pPr>
        <w:numPr>
          <w:ilvl w:val="2"/>
          <w:numId w:val="7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Given power desired, mean to detect, variance that we can tolerate, find the </w:t>
      </w:r>
      <w:r w:rsidRPr="00CA6E74">
        <w:rPr>
          <w:rFonts w:ascii="Helvetica" w:eastAsia="Times New Roman" w:hAnsi="Helvetica" w:cs="Helvetica"/>
          <w:b/>
          <w:bCs/>
          <w:color w:val="333333"/>
          <w:sz w:val="20"/>
          <w:szCs w:val="20"/>
        </w:rPr>
        <w:t>n</w:t>
      </w:r>
      <w:r w:rsidRPr="00CA6E74">
        <w:rPr>
          <w:rFonts w:ascii="Helvetica" w:eastAsia="Times New Roman" w:hAnsi="Helvetica" w:cs="Helvetica"/>
          <w:color w:val="333333"/>
          <w:sz w:val="20"/>
          <w:szCs w:val="20"/>
        </w:rPr>
        <w:t> to produce desired power (designing experiment/trial)</w:t>
      </w:r>
    </w:p>
    <w:p w:rsidR="00CA6E74" w:rsidRPr="00CA6E74" w:rsidRDefault="00CA6E74" w:rsidP="00CA6E74">
      <w:pPr>
        <w:numPr>
          <w:ilvl w:val="2"/>
          <w:numId w:val="7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Given the size </w:t>
      </w:r>
      <w:r w:rsidRPr="00CA6E74">
        <w:rPr>
          <w:rFonts w:ascii="Helvetica" w:eastAsia="Times New Roman" w:hAnsi="Helvetica" w:cs="Helvetica"/>
          <w:b/>
          <w:bCs/>
          <w:color w:val="333333"/>
          <w:sz w:val="20"/>
          <w:szCs w:val="20"/>
        </w:rPr>
        <w:t>n</w:t>
      </w:r>
      <w:r w:rsidRPr="00CA6E74">
        <w:rPr>
          <w:rFonts w:ascii="Helvetica" w:eastAsia="Times New Roman" w:hAnsi="Helvetica" w:cs="Helvetica"/>
          <w:color w:val="333333"/>
          <w:sz w:val="20"/>
          <w:szCs w:val="20"/>
        </w:rPr>
        <w:t> of the sample, find the power that is achievable (finding the utility of experiment)</w:t>
      </w:r>
    </w:p>
    <w:p w:rsidR="00CA6E74" w:rsidRPr="00CA6E74" w:rsidRDefault="00CA6E74" w:rsidP="00CA6E74">
      <w:pPr>
        <w:numPr>
          <w:ilvl w:val="1"/>
          <w:numId w:val="7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lastRenderedPageBreak/>
        <w:t>**Note: for $H_a: \mu \neq mu_0$, calculated one-sided power using $z_{1-\alpha / 2}$; however, the power calculation here exclusdes the probability of getting a large TS in the opposite direction of the truth, but this is only applicable when $\mu_a$ and $\mu_0$ are close together</w:t>
      </w:r>
    </w:p>
    <w:p w:rsidR="00CA6E74" w:rsidRPr="00CA6E74" w:rsidRDefault="00CA6E74" w:rsidP="00CA6E74">
      <w:pPr>
        <w:numPr>
          <w:ilvl w:val="0"/>
          <w:numId w:val="73"/>
        </w:numPr>
        <w:spacing w:before="240" w:after="240"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Power Behavior</w:t>
      </w:r>
    </w:p>
    <w:p w:rsidR="00CA6E74" w:rsidRPr="00CA6E74" w:rsidRDefault="00CA6E74" w:rsidP="00CA6E74">
      <w:pPr>
        <w:numPr>
          <w:ilvl w:val="1"/>
          <w:numId w:val="7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Power increases as $\alpha$ becomes larger</w:t>
      </w:r>
    </w:p>
    <w:p w:rsidR="00CA6E74" w:rsidRPr="00CA6E74" w:rsidRDefault="00CA6E74" w:rsidP="00CA6E74">
      <w:pPr>
        <w:numPr>
          <w:ilvl w:val="1"/>
          <w:numId w:val="7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Power of one-sided test $&gt;$ power of associated two-sided test</w:t>
      </w:r>
    </w:p>
    <w:p w:rsidR="00CA6E74" w:rsidRPr="00CA6E74" w:rsidRDefault="00CA6E74" w:rsidP="00CA6E74">
      <w:pPr>
        <w:numPr>
          <w:ilvl w:val="1"/>
          <w:numId w:val="7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Power increases as $\mu_a$ gets further away from $\mu_0$</w:t>
      </w:r>
    </w:p>
    <w:p w:rsidR="00CA6E74" w:rsidRPr="00CA6E74" w:rsidRDefault="00CA6E74" w:rsidP="00CA6E74">
      <w:pPr>
        <w:numPr>
          <w:ilvl w:val="1"/>
          <w:numId w:val="7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Power increases as </w:t>
      </w:r>
      <w:r w:rsidRPr="00CA6E74">
        <w:rPr>
          <w:rFonts w:ascii="Helvetica" w:eastAsia="Times New Roman" w:hAnsi="Helvetica" w:cs="Helvetica"/>
          <w:b/>
          <w:bCs/>
          <w:color w:val="333333"/>
          <w:sz w:val="20"/>
          <w:szCs w:val="20"/>
        </w:rPr>
        <w:t>n</w:t>
      </w:r>
      <w:r w:rsidRPr="00CA6E74">
        <w:rPr>
          <w:rFonts w:ascii="Helvetica" w:eastAsia="Times New Roman" w:hAnsi="Helvetica" w:cs="Helvetica"/>
          <w:color w:val="333333"/>
          <w:sz w:val="20"/>
          <w:szCs w:val="20"/>
        </w:rPr>
        <w:t> increases (sample mean has less variability)</w:t>
      </w:r>
    </w:p>
    <w:p w:rsidR="00CA6E74" w:rsidRPr="00CA6E74" w:rsidRDefault="00CA6E74" w:rsidP="00CA6E74">
      <w:pPr>
        <w:numPr>
          <w:ilvl w:val="1"/>
          <w:numId w:val="7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Power increases as $\sigma$ decreases (again less variability)</w:t>
      </w:r>
    </w:p>
    <w:p w:rsidR="00CA6E74" w:rsidRPr="00CA6E74" w:rsidRDefault="00CA6E74" w:rsidP="00CA6E74">
      <w:pPr>
        <w:numPr>
          <w:ilvl w:val="1"/>
          <w:numId w:val="7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Power usually depends only $\frac{\sqrt{n}(\mu_a - \mu_0)}{\sigma}$, and not $\mu_a$, $\sigma$, and $n$</w:t>
      </w:r>
    </w:p>
    <w:p w:rsidR="00CA6E74" w:rsidRPr="00CA6E74" w:rsidRDefault="00CA6E74" w:rsidP="00CA6E74">
      <w:pPr>
        <w:numPr>
          <w:ilvl w:val="2"/>
          <w:numId w:val="7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effect size</w:t>
      </w:r>
      <w:r w:rsidRPr="00CA6E74">
        <w:rPr>
          <w:rFonts w:ascii="Helvetica" w:eastAsia="Times New Roman" w:hAnsi="Helvetica" w:cs="Helvetica"/>
          <w:color w:val="333333"/>
          <w:sz w:val="20"/>
          <w:szCs w:val="20"/>
        </w:rPr>
        <w:t> = $\frac{\mu_a - \mu_0}{\sigma}$ $\rightarrow$ unit free, can be interpretted across settings</w:t>
      </w:r>
    </w:p>
    <w:p w:rsidR="00CA6E74" w:rsidRPr="00CA6E74" w:rsidRDefault="00CA6E74" w:rsidP="00CA6E74">
      <w:pPr>
        <w:numPr>
          <w:ilvl w:val="0"/>
          <w:numId w:val="74"/>
        </w:numPr>
        <w:spacing w:before="240" w:after="240"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T-test Power</w:t>
      </w:r>
    </w:p>
    <w:p w:rsidR="00CA6E74" w:rsidRPr="00CA6E74" w:rsidRDefault="00CA6E74" w:rsidP="00CA6E74">
      <w:pPr>
        <w:numPr>
          <w:ilvl w:val="1"/>
          <w:numId w:val="7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for Gossett's T test, $$Power = P\left(\frac{\bar X - \mu_0}{S/\sqrt{n}} &gt; t_{1-\alpha, n-1} ; \mu = \mu_a \right)$$</w:t>
      </w:r>
    </w:p>
    <w:p w:rsidR="00CA6E74" w:rsidRPr="00CA6E74" w:rsidRDefault="00CA6E74" w:rsidP="00CA6E74">
      <w:pPr>
        <w:numPr>
          <w:ilvl w:val="2"/>
          <w:numId w:val="7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$\frac{\bar X - \mu_0}{S/\sqrt{n}}$ does not follow a t distribution if the true mean is $\mu_a$ and NOT $\mu_0$ $\rightarrow$ follows a non-central t distribution instead</w:t>
      </w:r>
    </w:p>
    <w:p w:rsidR="00CA6E74" w:rsidRPr="00CA6E74" w:rsidRDefault="00CA6E74" w:rsidP="00CA6E74">
      <w:pPr>
        <w:numPr>
          <w:ilvl w:val="1"/>
          <w:numId w:val="74"/>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power.t.test</w:t>
      </w:r>
      <w:r w:rsidRPr="00CA6E74">
        <w:rPr>
          <w:rFonts w:ascii="Helvetica" w:eastAsia="Times New Roman" w:hAnsi="Helvetica" w:cs="Helvetica"/>
          <w:color w:val="333333"/>
          <w:sz w:val="20"/>
          <w:szCs w:val="20"/>
        </w:rPr>
        <w:t> = evaluates the non-central t distribution and solves for a parameter given all others are specified</w:t>
      </w:r>
    </w:p>
    <w:p w:rsidR="00CA6E74" w:rsidRPr="00CA6E74" w:rsidRDefault="00CA6E74" w:rsidP="00CA6E74">
      <w:pPr>
        <w:numPr>
          <w:ilvl w:val="2"/>
          <w:numId w:val="74"/>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power.t.test(n = 16, delta = 0.5, sd = 1, type = "one.sample", alt = "one.sided")$power</w:t>
      </w:r>
      <w:r w:rsidRPr="00CA6E74">
        <w:rPr>
          <w:rFonts w:ascii="Helvetica" w:eastAsia="Times New Roman" w:hAnsi="Helvetica" w:cs="Helvetica"/>
          <w:color w:val="333333"/>
          <w:sz w:val="20"/>
          <w:szCs w:val="20"/>
        </w:rPr>
        <w:t> = calculates power with inputs of n, difference in means, and standard deviation</w:t>
      </w:r>
    </w:p>
    <w:p w:rsidR="00CA6E74" w:rsidRPr="00CA6E74" w:rsidRDefault="00CA6E74" w:rsidP="00CA6E74">
      <w:pPr>
        <w:numPr>
          <w:ilvl w:val="3"/>
          <w:numId w:val="74"/>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t>delta</w:t>
      </w:r>
      <w:r w:rsidRPr="00CA6E74">
        <w:rPr>
          <w:rFonts w:ascii="Helvetica" w:eastAsia="Times New Roman" w:hAnsi="Helvetica" w:cs="Helvetica"/>
          <w:color w:val="333333"/>
          <w:sz w:val="20"/>
          <w:szCs w:val="20"/>
        </w:rPr>
        <w:t> = argument for difference in means</w:t>
      </w:r>
    </w:p>
    <w:p w:rsidR="00CA6E74" w:rsidRPr="00CA6E74" w:rsidRDefault="00CA6E74" w:rsidP="00CA6E74">
      <w:pPr>
        <w:numPr>
          <w:ilvl w:val="3"/>
          <w:numId w:val="74"/>
        </w:numPr>
        <w:spacing w:beforeAutospacing="1" w:after="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t>**Note</w:t>
      </w:r>
      <w:r w:rsidRPr="00CA6E74">
        <w:rPr>
          <w:rFonts w:ascii="Helvetica" w:eastAsia="Times New Roman" w:hAnsi="Helvetica" w:cs="Helvetica"/>
          <w:color w:val="333333"/>
          <w:sz w:val="20"/>
          <w:szCs w:val="20"/>
        </w:rPr>
        <w:t>*: since effect size = </w:t>
      </w:r>
      <w:r w:rsidRPr="00CA6E74">
        <w:rPr>
          <w:rFonts w:ascii="Consolas" w:eastAsia="Times New Roman" w:hAnsi="Consolas" w:cs="Consolas"/>
          <w:color w:val="333333"/>
          <w:sz w:val="20"/>
          <w:szCs w:val="20"/>
        </w:rPr>
        <w:t>delta/sd</w:t>
      </w:r>
      <w:r w:rsidRPr="00CA6E74">
        <w:rPr>
          <w:rFonts w:ascii="Helvetica" w:eastAsia="Times New Roman" w:hAnsi="Helvetica" w:cs="Helvetica"/>
          <w:color w:val="333333"/>
          <w:sz w:val="20"/>
          <w:szCs w:val="20"/>
        </w:rPr>
        <w:t>, as </w:t>
      </w:r>
      <w:r w:rsidRPr="00CA6E74">
        <w:rPr>
          <w:rFonts w:ascii="Consolas" w:eastAsia="Times New Roman" w:hAnsi="Consolas" w:cs="Consolas"/>
          <w:color w:val="333333"/>
          <w:sz w:val="20"/>
          <w:szCs w:val="20"/>
        </w:rPr>
        <w:t>n</w:t>
      </w:r>
      <w:r w:rsidRPr="00CA6E74">
        <w:rPr>
          <w:rFonts w:ascii="Helvetica" w:eastAsia="Times New Roman" w:hAnsi="Helvetica" w:cs="Helvetica"/>
          <w:color w:val="333333"/>
          <w:sz w:val="20"/>
          <w:szCs w:val="20"/>
        </w:rPr>
        <w:t>, </w:t>
      </w:r>
      <w:r w:rsidRPr="00CA6E74">
        <w:rPr>
          <w:rFonts w:ascii="Consolas" w:eastAsia="Times New Roman" w:hAnsi="Consolas" w:cs="Consolas"/>
          <w:color w:val="333333"/>
          <w:sz w:val="20"/>
          <w:szCs w:val="20"/>
        </w:rPr>
        <w:t>type</w:t>
      </w:r>
      <w:r w:rsidRPr="00CA6E74">
        <w:rPr>
          <w:rFonts w:ascii="Helvetica" w:eastAsia="Times New Roman" w:hAnsi="Helvetica" w:cs="Helvetica"/>
          <w:color w:val="333333"/>
          <w:sz w:val="20"/>
          <w:szCs w:val="20"/>
        </w:rPr>
        <w:t>, and </w:t>
      </w:r>
      <w:r w:rsidRPr="00CA6E74">
        <w:rPr>
          <w:rFonts w:ascii="Consolas" w:eastAsia="Times New Roman" w:hAnsi="Consolas" w:cs="Consolas"/>
          <w:color w:val="333333"/>
          <w:sz w:val="20"/>
          <w:szCs w:val="20"/>
        </w:rPr>
        <w:t>alt</w:t>
      </w:r>
      <w:r w:rsidRPr="00CA6E74">
        <w:rPr>
          <w:rFonts w:ascii="Helvetica" w:eastAsia="Times New Roman" w:hAnsi="Helvetica" w:cs="Helvetica"/>
          <w:color w:val="333333"/>
          <w:sz w:val="20"/>
          <w:szCs w:val="20"/>
        </w:rPr>
        <w:t> are held constant, any distribution with the same effect size will have the same power *</w:t>
      </w:r>
    </w:p>
    <w:p w:rsidR="00CA6E74" w:rsidRPr="00CA6E74" w:rsidRDefault="00CA6E74" w:rsidP="00CA6E74">
      <w:pPr>
        <w:numPr>
          <w:ilvl w:val="2"/>
          <w:numId w:val="74"/>
        </w:numPr>
        <w:spacing w:beforeAutospacing="1" w:after="0" w:afterAutospacing="1" w:line="384" w:lineRule="atLeast"/>
        <w:rPr>
          <w:rFonts w:ascii="Helvetica" w:eastAsia="Times New Roman" w:hAnsi="Helvetica" w:cs="Helvetica"/>
          <w:color w:val="333333"/>
          <w:sz w:val="20"/>
          <w:szCs w:val="20"/>
        </w:rPr>
      </w:pPr>
      <w:r w:rsidRPr="00CA6E74">
        <w:rPr>
          <w:rFonts w:ascii="Consolas" w:eastAsia="Times New Roman" w:hAnsi="Consolas" w:cs="Consolas"/>
          <w:color w:val="333333"/>
          <w:sz w:val="20"/>
          <w:szCs w:val="20"/>
        </w:rPr>
        <w:lastRenderedPageBreak/>
        <w:t>power.t.test(power = 0.8, delta = 0.5, sd = 1, type = "one.sample", alt = "one.sided")$n</w:t>
      </w:r>
      <w:r w:rsidRPr="00CA6E74">
        <w:rPr>
          <w:rFonts w:ascii="Helvetica" w:eastAsia="Times New Roman" w:hAnsi="Helvetica" w:cs="Helvetica"/>
          <w:color w:val="333333"/>
          <w:sz w:val="20"/>
          <w:szCs w:val="20"/>
        </w:rPr>
        <w:t> = calculates size n with inputs of power, difference in means, and standard deviation</w:t>
      </w:r>
    </w:p>
    <w:p w:rsidR="00CA6E74" w:rsidRPr="00CA6E74" w:rsidRDefault="00CA6E74" w:rsidP="00CA6E74">
      <w:pPr>
        <w:numPr>
          <w:ilvl w:val="3"/>
          <w:numId w:val="7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t>**Note</w:t>
      </w:r>
      <w:r w:rsidRPr="00CA6E74">
        <w:rPr>
          <w:rFonts w:ascii="Helvetica" w:eastAsia="Times New Roman" w:hAnsi="Helvetica" w:cs="Helvetica"/>
          <w:color w:val="333333"/>
          <w:sz w:val="20"/>
          <w:szCs w:val="20"/>
        </w:rPr>
        <w:t>*: n should always be rounded up (ceiling) *</w:t>
      </w:r>
    </w:p>
    <w:p w:rsidR="00CA6E74" w:rsidRPr="00CA6E74" w:rsidRDefault="00CA6E74" w:rsidP="00CA6E74">
      <w:pPr>
        <w:spacing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$\pagebreak$</w:t>
      </w:r>
    </w:p>
    <w:p w:rsidR="00CA6E74" w:rsidRPr="00CA6E74" w:rsidRDefault="00CA6E74" w:rsidP="00CA6E74">
      <w:pPr>
        <w:pBdr>
          <w:bottom w:val="single" w:sz="6" w:space="4" w:color="EEEEEE"/>
        </w:pBdr>
        <w:spacing w:before="240" w:after="240" w:line="240" w:lineRule="auto"/>
        <w:outlineLvl w:val="1"/>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Multiple Testing</w:t>
      </w:r>
    </w:p>
    <w:p w:rsidR="00CA6E74" w:rsidRPr="00CA6E74" w:rsidRDefault="00CA6E74" w:rsidP="00CA6E74">
      <w:pPr>
        <w:numPr>
          <w:ilvl w:val="0"/>
          <w:numId w:val="7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Hypothesis testing/significant analysis commonly overused</w:t>
      </w:r>
    </w:p>
    <w:p w:rsidR="00CA6E74" w:rsidRPr="00CA6E74" w:rsidRDefault="00CA6E74" w:rsidP="00CA6E74">
      <w:pPr>
        <w:numPr>
          <w:ilvl w:val="0"/>
          <w:numId w:val="7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correct for multiple testing to avoid false positives/conclusions (two key components)</w:t>
      </w:r>
    </w:p>
    <w:p w:rsidR="00CA6E74" w:rsidRPr="00CA6E74" w:rsidRDefault="00CA6E74" w:rsidP="00CA6E74">
      <w:pPr>
        <w:numPr>
          <w:ilvl w:val="1"/>
          <w:numId w:val="7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error measure</w:t>
      </w:r>
    </w:p>
    <w:p w:rsidR="00CA6E74" w:rsidRPr="00CA6E74" w:rsidRDefault="00CA6E74" w:rsidP="00CA6E74">
      <w:pPr>
        <w:numPr>
          <w:ilvl w:val="1"/>
          <w:numId w:val="7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correction</w:t>
      </w:r>
    </w:p>
    <w:p w:rsidR="00CA6E74" w:rsidRPr="00CA6E74" w:rsidRDefault="00CA6E74" w:rsidP="00CA6E74">
      <w:pPr>
        <w:numPr>
          <w:ilvl w:val="0"/>
          <w:numId w:val="7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multiple testing is needed because of the increase in ubiquitous data collection technology and analysis</w:t>
      </w:r>
    </w:p>
    <w:p w:rsidR="00CA6E74" w:rsidRPr="00CA6E74" w:rsidRDefault="00CA6E74" w:rsidP="00CA6E74">
      <w:pPr>
        <w:numPr>
          <w:ilvl w:val="1"/>
          <w:numId w:val="76"/>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DNA sequencing machines</w:t>
      </w:r>
    </w:p>
    <w:p w:rsidR="00CA6E74" w:rsidRPr="00CA6E74" w:rsidRDefault="00CA6E74" w:rsidP="00CA6E74">
      <w:pPr>
        <w:numPr>
          <w:ilvl w:val="1"/>
          <w:numId w:val="76"/>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imaging patients in clinical studies</w:t>
      </w:r>
    </w:p>
    <w:p w:rsidR="00CA6E74" w:rsidRPr="00CA6E74" w:rsidRDefault="00CA6E74" w:rsidP="00CA6E74">
      <w:pPr>
        <w:numPr>
          <w:ilvl w:val="1"/>
          <w:numId w:val="76"/>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electronic medical records</w:t>
      </w:r>
    </w:p>
    <w:p w:rsidR="00CA6E74" w:rsidRPr="00CA6E74" w:rsidRDefault="00CA6E74" w:rsidP="00CA6E74">
      <w:pPr>
        <w:numPr>
          <w:ilvl w:val="1"/>
          <w:numId w:val="76"/>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individualized movement data (fitbit)</w:t>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Type of Errors</w:t>
      </w:r>
    </w:p>
    <w:tbl>
      <w:tblPr>
        <w:tblW w:w="13320" w:type="dxa"/>
        <w:tblCellMar>
          <w:top w:w="15" w:type="dxa"/>
          <w:left w:w="15" w:type="dxa"/>
          <w:bottom w:w="15" w:type="dxa"/>
          <w:right w:w="15" w:type="dxa"/>
        </w:tblCellMar>
        <w:tblLook w:val="04A0" w:firstRow="1" w:lastRow="0" w:firstColumn="1" w:lastColumn="0" w:noHBand="0" w:noVBand="1"/>
      </w:tblPr>
      <w:tblGrid>
        <w:gridCol w:w="5544"/>
        <w:gridCol w:w="3201"/>
        <w:gridCol w:w="3201"/>
        <w:gridCol w:w="1374"/>
      </w:tblGrid>
      <w:tr w:rsidR="00CA6E74" w:rsidRPr="00CA6E74" w:rsidTr="00CA6E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6E74" w:rsidRPr="00CA6E74" w:rsidRDefault="00CA6E74" w:rsidP="00CA6E74">
            <w:pPr>
              <w:spacing w:after="0" w:line="240" w:lineRule="auto"/>
              <w:rPr>
                <w:rFonts w:ascii="Helvetica" w:eastAsia="Times New Roman" w:hAnsi="Helvetica" w:cs="Helvetica"/>
                <w:color w:val="333333"/>
                <w:sz w:val="20"/>
                <w:szCs w:val="20"/>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6E74" w:rsidRPr="00CA6E74" w:rsidRDefault="00CA6E74" w:rsidP="00CA6E74">
            <w:pPr>
              <w:spacing w:after="240" w:line="384" w:lineRule="atLeast"/>
              <w:jc w:val="center"/>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Actual $H_0$ = 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6E74" w:rsidRPr="00CA6E74" w:rsidRDefault="00CA6E74" w:rsidP="00CA6E74">
            <w:pPr>
              <w:spacing w:after="240" w:line="384" w:lineRule="atLeast"/>
              <w:jc w:val="center"/>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Actual $H_a$ = True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6E74" w:rsidRPr="00CA6E74" w:rsidRDefault="00CA6E74" w:rsidP="00CA6E74">
            <w:pPr>
              <w:spacing w:after="240" w:line="384" w:lineRule="atLeast"/>
              <w:jc w:val="center"/>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Total</w:t>
            </w:r>
          </w:p>
        </w:tc>
      </w:tr>
      <w:tr w:rsidR="00CA6E74" w:rsidRPr="00CA6E74" w:rsidTr="00CA6E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6E74" w:rsidRPr="00CA6E74" w:rsidRDefault="00CA6E74" w:rsidP="00CA6E74">
            <w:pPr>
              <w:spacing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Conclude $H_0$ = True (non-significant)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6E74" w:rsidRPr="00CA6E74" w:rsidRDefault="00CA6E74" w:rsidP="00CA6E74">
            <w:pPr>
              <w:spacing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$U$</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6E74" w:rsidRPr="00CA6E74" w:rsidRDefault="00CA6E74" w:rsidP="00CA6E74">
            <w:pPr>
              <w:spacing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6E74" w:rsidRPr="00CA6E74" w:rsidRDefault="00CA6E74" w:rsidP="00CA6E74">
            <w:pPr>
              <w:spacing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$m-R$</w:t>
            </w:r>
          </w:p>
        </w:tc>
      </w:tr>
      <w:tr w:rsidR="00CA6E74" w:rsidRPr="00CA6E74" w:rsidTr="00CA6E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A6E74" w:rsidRPr="00CA6E74" w:rsidRDefault="00CA6E74" w:rsidP="00CA6E74">
            <w:pPr>
              <w:spacing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Conclude $H_a$ = True (significant)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A6E74" w:rsidRPr="00CA6E74" w:rsidRDefault="00CA6E74" w:rsidP="00CA6E74">
            <w:pPr>
              <w:spacing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$V$</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A6E74" w:rsidRPr="00CA6E74" w:rsidRDefault="00CA6E74" w:rsidP="00CA6E74">
            <w:pPr>
              <w:spacing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A6E74" w:rsidRPr="00CA6E74" w:rsidRDefault="00CA6E74" w:rsidP="00CA6E74">
            <w:pPr>
              <w:spacing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$R$</w:t>
            </w:r>
          </w:p>
        </w:tc>
      </w:tr>
      <w:tr w:rsidR="00CA6E74" w:rsidRPr="00CA6E74" w:rsidTr="00CA6E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6E74" w:rsidRPr="00CA6E74" w:rsidRDefault="00CA6E74" w:rsidP="00CA6E74">
            <w:pPr>
              <w:spacing w:after="240"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Total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6E74" w:rsidRPr="00CA6E74" w:rsidRDefault="00CA6E74" w:rsidP="00CA6E74">
            <w:pPr>
              <w:spacing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$m_0$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6E74" w:rsidRPr="00CA6E74" w:rsidRDefault="00CA6E74" w:rsidP="00CA6E74">
            <w:pPr>
              <w:spacing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$m-m_0$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6E74" w:rsidRPr="00CA6E74" w:rsidRDefault="00CA6E74" w:rsidP="00CA6E74">
            <w:pPr>
              <w:spacing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$m$</w:t>
            </w:r>
          </w:p>
        </w:tc>
      </w:tr>
    </w:tbl>
    <w:p w:rsidR="00CA6E74" w:rsidRPr="00CA6E74" w:rsidRDefault="00CA6E74" w:rsidP="00CA6E74">
      <w:pPr>
        <w:numPr>
          <w:ilvl w:val="0"/>
          <w:numId w:val="7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$m_0$</w:t>
      </w:r>
      <w:r w:rsidRPr="00CA6E74">
        <w:rPr>
          <w:rFonts w:ascii="Helvetica" w:eastAsia="Times New Roman" w:hAnsi="Helvetica" w:cs="Helvetica"/>
          <w:color w:val="333333"/>
          <w:sz w:val="20"/>
          <w:szCs w:val="20"/>
        </w:rPr>
        <w:t> = number of true null hypotheses, or cases where $H_0$ = actually true (unknown)</w:t>
      </w:r>
    </w:p>
    <w:p w:rsidR="00CA6E74" w:rsidRPr="00CA6E74" w:rsidRDefault="00CA6E74" w:rsidP="00CA6E74">
      <w:pPr>
        <w:numPr>
          <w:ilvl w:val="0"/>
          <w:numId w:val="7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$m - m_0$</w:t>
      </w:r>
      <w:r w:rsidRPr="00CA6E74">
        <w:rPr>
          <w:rFonts w:ascii="Helvetica" w:eastAsia="Times New Roman" w:hAnsi="Helvetica" w:cs="Helvetica"/>
          <w:color w:val="333333"/>
          <w:sz w:val="20"/>
          <w:szCs w:val="20"/>
        </w:rPr>
        <w:t> = number of true alternative hypotheses, or cases where $H_a$ = actually true (unknown)</w:t>
      </w:r>
    </w:p>
    <w:p w:rsidR="00CA6E74" w:rsidRPr="00CA6E74" w:rsidRDefault="00CA6E74" w:rsidP="00CA6E74">
      <w:pPr>
        <w:numPr>
          <w:ilvl w:val="0"/>
          <w:numId w:val="7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lastRenderedPageBreak/>
        <w:t>$R$</w:t>
      </w:r>
      <w:r w:rsidRPr="00CA6E74">
        <w:rPr>
          <w:rFonts w:ascii="Helvetica" w:eastAsia="Times New Roman" w:hAnsi="Helvetica" w:cs="Helvetica"/>
          <w:color w:val="333333"/>
          <w:sz w:val="20"/>
          <w:szCs w:val="20"/>
        </w:rPr>
        <w:t> = number of null hypotheses rejected, or cases where $H_a$ = concluded to be true (measurable)</w:t>
      </w:r>
    </w:p>
    <w:p w:rsidR="00CA6E74" w:rsidRPr="00CA6E74" w:rsidRDefault="00CA6E74" w:rsidP="00CA6E74">
      <w:pPr>
        <w:numPr>
          <w:ilvl w:val="0"/>
          <w:numId w:val="7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$m - R$</w:t>
      </w:r>
      <w:r w:rsidRPr="00CA6E74">
        <w:rPr>
          <w:rFonts w:ascii="Helvetica" w:eastAsia="Times New Roman" w:hAnsi="Helvetica" w:cs="Helvetica"/>
          <w:color w:val="333333"/>
          <w:sz w:val="20"/>
          <w:szCs w:val="20"/>
        </w:rPr>
        <w:t> = number of null hypotheses that failed to be rejected, or cases where $H_0$ = concluded to be true (measurable)</w:t>
      </w:r>
    </w:p>
    <w:p w:rsidR="00CA6E74" w:rsidRPr="00CA6E74" w:rsidRDefault="00CA6E74" w:rsidP="00CA6E74">
      <w:pPr>
        <w:numPr>
          <w:ilvl w:val="0"/>
          <w:numId w:val="7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$V$</w:t>
      </w:r>
      <w:r w:rsidRPr="00CA6E74">
        <w:rPr>
          <w:rFonts w:ascii="Helvetica" w:eastAsia="Times New Roman" w:hAnsi="Helvetica" w:cs="Helvetica"/>
          <w:color w:val="333333"/>
          <w:sz w:val="20"/>
          <w:szCs w:val="20"/>
        </w:rPr>
        <w:t> = Type I Error / false positives, concludes $H_a$ = True when $H_0$ = actually True</w:t>
      </w:r>
    </w:p>
    <w:p w:rsidR="00CA6E74" w:rsidRPr="00CA6E74" w:rsidRDefault="00CA6E74" w:rsidP="00CA6E74">
      <w:pPr>
        <w:numPr>
          <w:ilvl w:val="0"/>
          <w:numId w:val="7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$T$</w:t>
      </w:r>
      <w:r w:rsidRPr="00CA6E74">
        <w:rPr>
          <w:rFonts w:ascii="Helvetica" w:eastAsia="Times New Roman" w:hAnsi="Helvetica" w:cs="Helvetica"/>
          <w:color w:val="333333"/>
          <w:sz w:val="20"/>
          <w:szCs w:val="20"/>
        </w:rPr>
        <w:t> = Type II Error / false negatives, concludes $H_0$ = True when $H_a$ = actually True</w:t>
      </w:r>
    </w:p>
    <w:p w:rsidR="00CA6E74" w:rsidRPr="00CA6E74" w:rsidRDefault="00CA6E74" w:rsidP="00CA6E74">
      <w:pPr>
        <w:numPr>
          <w:ilvl w:val="0"/>
          <w:numId w:val="7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$S$</w:t>
      </w:r>
      <w:r w:rsidRPr="00CA6E74">
        <w:rPr>
          <w:rFonts w:ascii="Helvetica" w:eastAsia="Times New Roman" w:hAnsi="Helvetica" w:cs="Helvetica"/>
          <w:color w:val="333333"/>
          <w:sz w:val="20"/>
          <w:szCs w:val="20"/>
        </w:rPr>
        <w:t> = true positives, concludes $H_a$ = True when $H_a$ = actually True</w:t>
      </w:r>
    </w:p>
    <w:p w:rsidR="00CA6E74" w:rsidRPr="00CA6E74" w:rsidRDefault="00CA6E74" w:rsidP="00CA6E74">
      <w:pPr>
        <w:numPr>
          <w:ilvl w:val="0"/>
          <w:numId w:val="77"/>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$U$</w:t>
      </w:r>
      <w:r w:rsidRPr="00CA6E74">
        <w:rPr>
          <w:rFonts w:ascii="Helvetica" w:eastAsia="Times New Roman" w:hAnsi="Helvetica" w:cs="Helvetica"/>
          <w:color w:val="333333"/>
          <w:sz w:val="20"/>
          <w:szCs w:val="20"/>
        </w:rPr>
        <w:t> = true negatives, concludes $H_0$ = True when $H_0$ = actually True</w:t>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Error Rates</w:t>
      </w:r>
    </w:p>
    <w:p w:rsidR="00CA6E74" w:rsidRPr="00CA6E74" w:rsidRDefault="00CA6E74" w:rsidP="00CA6E74">
      <w:pPr>
        <w:numPr>
          <w:ilvl w:val="0"/>
          <w:numId w:val="7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i/>
          <w:iCs/>
          <w:color w:val="333333"/>
          <w:sz w:val="20"/>
          <w:szCs w:val="20"/>
        </w:rPr>
        <w:t>false positive rate</w:t>
      </w:r>
      <w:r w:rsidRPr="00CA6E74">
        <w:rPr>
          <w:rFonts w:ascii="Helvetica" w:eastAsia="Times New Roman" w:hAnsi="Helvetica" w:cs="Helvetica"/>
          <w:color w:val="333333"/>
          <w:sz w:val="20"/>
          <w:szCs w:val="20"/>
        </w:rPr>
        <w:t> = rate at which false results are called significant $E[\frac{V}{m_0}]$ $\rightarrow$ average fraction of times that $H_a$ is claimed to be true when $H_0$ is actually true</w:t>
      </w:r>
    </w:p>
    <w:p w:rsidR="00CA6E74" w:rsidRPr="00CA6E74" w:rsidRDefault="00CA6E74" w:rsidP="00CA6E74">
      <w:pPr>
        <w:numPr>
          <w:ilvl w:val="1"/>
          <w:numId w:val="7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t>**Note</w:t>
      </w:r>
      <w:r w:rsidRPr="00CA6E74">
        <w:rPr>
          <w:rFonts w:ascii="Helvetica" w:eastAsia="Times New Roman" w:hAnsi="Helvetica" w:cs="Helvetica"/>
          <w:color w:val="333333"/>
          <w:sz w:val="20"/>
          <w:szCs w:val="20"/>
        </w:rPr>
        <w:t>*: mathematically equal to type I error rate $\rightarrow$ false positive rate is associated with a post-prior result, which is the expected number of false positives divided by the total number of hypotheses under the real combination of true and non-true null hypotheses (disregarding the "global null" hypothesis). Since the false positive rate is a parameter that is not controlled by the researcher, it cannot be identified with the significance level, which is what determines the type I error rate. *</w:t>
      </w:r>
    </w:p>
    <w:p w:rsidR="00CA6E74" w:rsidRPr="00CA6E74" w:rsidRDefault="00CA6E74" w:rsidP="00CA6E74">
      <w:pPr>
        <w:numPr>
          <w:ilvl w:val="0"/>
          <w:numId w:val="7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i/>
          <w:iCs/>
          <w:color w:val="333333"/>
          <w:sz w:val="20"/>
          <w:szCs w:val="20"/>
        </w:rPr>
        <w:t>family wise error rate (FWER)</w:t>
      </w:r>
      <w:r w:rsidRPr="00CA6E74">
        <w:rPr>
          <w:rFonts w:ascii="Helvetica" w:eastAsia="Times New Roman" w:hAnsi="Helvetica" w:cs="Helvetica"/>
          <w:color w:val="333333"/>
          <w:sz w:val="20"/>
          <w:szCs w:val="20"/>
        </w:rPr>
        <w:t> = probability of at least one false positive $Pr(V \ge 1)$</w:t>
      </w:r>
    </w:p>
    <w:p w:rsidR="00CA6E74" w:rsidRPr="00CA6E74" w:rsidRDefault="00CA6E74" w:rsidP="00CA6E74">
      <w:pPr>
        <w:numPr>
          <w:ilvl w:val="0"/>
          <w:numId w:val="78"/>
        </w:numPr>
        <w:spacing w:before="240" w:after="240" w:line="384" w:lineRule="atLeast"/>
        <w:rPr>
          <w:rFonts w:ascii="Helvetica" w:eastAsia="Times New Roman" w:hAnsi="Helvetica" w:cs="Helvetica"/>
          <w:color w:val="333333"/>
          <w:sz w:val="20"/>
          <w:szCs w:val="20"/>
        </w:rPr>
      </w:pPr>
      <w:r w:rsidRPr="00CA6E74">
        <w:rPr>
          <w:rFonts w:ascii="Helvetica" w:eastAsia="Times New Roman" w:hAnsi="Helvetica" w:cs="Helvetica"/>
          <w:b/>
          <w:bCs/>
          <w:i/>
          <w:iCs/>
          <w:color w:val="333333"/>
          <w:sz w:val="20"/>
          <w:szCs w:val="20"/>
        </w:rPr>
        <w:t>false discovery rate (FDR)</w:t>
      </w:r>
      <w:r w:rsidRPr="00CA6E74">
        <w:rPr>
          <w:rFonts w:ascii="Helvetica" w:eastAsia="Times New Roman" w:hAnsi="Helvetica" w:cs="Helvetica"/>
          <w:color w:val="333333"/>
          <w:sz w:val="20"/>
          <w:szCs w:val="20"/>
        </w:rPr>
        <w:t> = rate at which claims of significance are false $E[\frac{V}{R}]$</w:t>
      </w:r>
    </w:p>
    <w:p w:rsidR="00CA6E74" w:rsidRPr="00CA6E74" w:rsidRDefault="00CA6E74" w:rsidP="00CA6E74">
      <w:pPr>
        <w:numPr>
          <w:ilvl w:val="0"/>
          <w:numId w:val="78"/>
        </w:numPr>
        <w:spacing w:before="240" w:after="240"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controlling error rates (adjusting $\alpha$)</w:t>
      </w:r>
    </w:p>
    <w:p w:rsidR="00CA6E74" w:rsidRPr="00CA6E74" w:rsidRDefault="00CA6E74" w:rsidP="00CA6E74">
      <w:pPr>
        <w:numPr>
          <w:ilvl w:val="1"/>
          <w:numId w:val="7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false positive rate</w:t>
      </w:r>
    </w:p>
    <w:p w:rsidR="00CA6E74" w:rsidRPr="00CA6E74" w:rsidRDefault="00CA6E74" w:rsidP="00CA6E74">
      <w:pPr>
        <w:numPr>
          <w:ilvl w:val="2"/>
          <w:numId w:val="7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if we call all $P&lt;\alpha$ significant (reject $H_0$), we are expected to get $\alpha \times m$ false positives, where $m$ = total number of hypothesis test performed</w:t>
      </w:r>
    </w:p>
    <w:p w:rsidR="00CA6E74" w:rsidRPr="00CA6E74" w:rsidRDefault="00CA6E74" w:rsidP="00CA6E74">
      <w:pPr>
        <w:numPr>
          <w:ilvl w:val="2"/>
          <w:numId w:val="7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with high values of $m$, false positive rate is very large as well</w:t>
      </w:r>
    </w:p>
    <w:p w:rsidR="00CA6E74" w:rsidRPr="00CA6E74" w:rsidRDefault="00CA6E74" w:rsidP="00CA6E74">
      <w:pPr>
        <w:numPr>
          <w:ilvl w:val="1"/>
          <w:numId w:val="7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family-wise error rate (FWER)</w:t>
      </w:r>
    </w:p>
    <w:p w:rsidR="00CA6E74" w:rsidRPr="00CA6E74" w:rsidRDefault="00CA6E74" w:rsidP="00CA6E74">
      <w:pPr>
        <w:numPr>
          <w:ilvl w:val="2"/>
          <w:numId w:val="7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controlling FWER = controlling the probability of even one false positive</w:t>
      </w:r>
    </w:p>
    <w:p w:rsidR="00CA6E74" w:rsidRPr="00CA6E74" w:rsidRDefault="00CA6E74" w:rsidP="00CA6E74">
      <w:pPr>
        <w:numPr>
          <w:ilvl w:val="2"/>
          <w:numId w:val="7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t>bonferroni</w:t>
      </w:r>
      <w:r w:rsidRPr="00CA6E74">
        <w:rPr>
          <w:rFonts w:ascii="Helvetica" w:eastAsia="Times New Roman" w:hAnsi="Helvetica" w:cs="Helvetica"/>
          <w:color w:val="333333"/>
          <w:sz w:val="20"/>
          <w:szCs w:val="20"/>
        </w:rPr>
        <w:t> correction (oldest multiple testing correction)</w:t>
      </w:r>
    </w:p>
    <w:p w:rsidR="00CA6E74" w:rsidRPr="00CA6E74" w:rsidRDefault="00CA6E74" w:rsidP="00CA6E74">
      <w:pPr>
        <w:numPr>
          <w:ilvl w:val="3"/>
          <w:numId w:val="7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for $m$ tests, we want $Pr(V \ge 1) &lt; \alpha$</w:t>
      </w:r>
    </w:p>
    <w:p w:rsidR="00CA6E74" w:rsidRPr="00CA6E74" w:rsidRDefault="00CA6E74" w:rsidP="00CA6E74">
      <w:pPr>
        <w:numPr>
          <w:ilvl w:val="3"/>
          <w:numId w:val="7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lastRenderedPageBreak/>
        <w:t>calculate P-values normally, and deem them significant if and only if $P &lt; \alpha_{fewer} = \alpha / m$</w:t>
      </w:r>
    </w:p>
    <w:p w:rsidR="00CA6E74" w:rsidRPr="00CA6E74" w:rsidRDefault="00CA6E74" w:rsidP="00CA6E74">
      <w:pPr>
        <w:numPr>
          <w:ilvl w:val="2"/>
          <w:numId w:val="7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easy to calculate, but tend to be very </w:t>
      </w:r>
      <w:r w:rsidRPr="00CA6E74">
        <w:rPr>
          <w:rFonts w:ascii="Helvetica" w:eastAsia="Times New Roman" w:hAnsi="Helvetica" w:cs="Helvetica"/>
          <w:b/>
          <w:bCs/>
          <w:i/>
          <w:iCs/>
          <w:color w:val="333333"/>
          <w:sz w:val="20"/>
          <w:szCs w:val="20"/>
        </w:rPr>
        <w:t>conservative</w:t>
      </w:r>
    </w:p>
    <w:p w:rsidR="00CA6E74" w:rsidRPr="00CA6E74" w:rsidRDefault="00CA6E74" w:rsidP="00CA6E74">
      <w:pPr>
        <w:numPr>
          <w:ilvl w:val="1"/>
          <w:numId w:val="7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false discovery rate (FDR)</w:t>
      </w:r>
    </w:p>
    <w:p w:rsidR="00CA6E74" w:rsidRPr="00CA6E74" w:rsidRDefault="00CA6E74" w:rsidP="00CA6E74">
      <w:pPr>
        <w:numPr>
          <w:ilvl w:val="2"/>
          <w:numId w:val="7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most popular correction = controlling FDR</w:t>
      </w:r>
    </w:p>
    <w:p w:rsidR="00CA6E74" w:rsidRPr="00CA6E74" w:rsidRDefault="00CA6E74" w:rsidP="00CA6E74">
      <w:pPr>
        <w:numPr>
          <w:ilvl w:val="2"/>
          <w:numId w:val="7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for $m$ tests, we want $E[\frac{V}{R}] \le \alpha$</w:t>
      </w:r>
    </w:p>
    <w:p w:rsidR="00CA6E74" w:rsidRPr="00CA6E74" w:rsidRDefault="00CA6E74" w:rsidP="00CA6E74">
      <w:pPr>
        <w:numPr>
          <w:ilvl w:val="2"/>
          <w:numId w:val="7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calculate P-values normally and sort some from smallest to largest $\rightarrow$ $P_{(1)},P_{(1)}, ... , P_{(m)}$</w:t>
      </w:r>
    </w:p>
    <w:p w:rsidR="00CA6E74" w:rsidRPr="00CA6E74" w:rsidRDefault="00CA6E74" w:rsidP="00CA6E74">
      <w:pPr>
        <w:numPr>
          <w:ilvl w:val="2"/>
          <w:numId w:val="7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deem the P-values significant if $P_{(i)} \le \alpha \times \frac{i}{m}$</w:t>
      </w:r>
    </w:p>
    <w:p w:rsidR="00CA6E74" w:rsidRPr="00CA6E74" w:rsidRDefault="00CA6E74" w:rsidP="00CA6E74">
      <w:pPr>
        <w:numPr>
          <w:ilvl w:val="2"/>
          <w:numId w:val="7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easy to calculate, less conservative, but allows for more false positives and may behave strangely under dependence (related hypothesis tests/regression with different variables)</w:t>
      </w:r>
    </w:p>
    <w:p w:rsidR="00CA6E74" w:rsidRPr="00CA6E74" w:rsidRDefault="00CA6E74" w:rsidP="00CA6E74">
      <w:pPr>
        <w:numPr>
          <w:ilvl w:val="1"/>
          <w:numId w:val="78"/>
        </w:numPr>
        <w:spacing w:before="240" w:after="240" w:line="384" w:lineRule="atLeast"/>
        <w:rPr>
          <w:rFonts w:ascii="Helvetica" w:eastAsia="Times New Roman" w:hAnsi="Helvetica" w:cs="Helvetica"/>
          <w:color w:val="333333"/>
          <w:sz w:val="20"/>
          <w:szCs w:val="20"/>
        </w:rPr>
      </w:pPr>
      <w:r w:rsidRPr="00CA6E74">
        <w:rPr>
          <w:rFonts w:ascii="Helvetica" w:eastAsia="Times New Roman" w:hAnsi="Helvetica" w:cs="Helvetica"/>
          <w:b/>
          <w:bCs/>
          <w:i/>
          <w:iCs/>
          <w:color w:val="333333"/>
          <w:sz w:val="20"/>
          <w:szCs w:val="20"/>
        </w:rPr>
        <w:t>example</w:t>
      </w:r>
    </w:p>
    <w:p w:rsidR="00CA6E74" w:rsidRPr="00CA6E74" w:rsidRDefault="00CA6E74" w:rsidP="00CA6E74">
      <w:pPr>
        <w:numPr>
          <w:ilvl w:val="2"/>
          <w:numId w:val="7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10 P-values with $\alpha = 0.20$</w:t>
      </w:r>
    </w:p>
    <w:p w:rsidR="00CA6E74" w:rsidRPr="00CA6E74" w:rsidRDefault="00CA6E74" w:rsidP="00CA6E74">
      <w:pPr>
        <w:spacing w:before="240" w:after="240" w:line="384" w:lineRule="atLeast"/>
        <w:ind w:left="1440"/>
        <w:rPr>
          <w:rFonts w:ascii="Helvetica" w:eastAsia="Times New Roman" w:hAnsi="Helvetica" w:cs="Helvetica"/>
          <w:color w:val="333333"/>
          <w:sz w:val="20"/>
          <w:szCs w:val="20"/>
        </w:rPr>
      </w:pPr>
      <w:r w:rsidRPr="00CA6E74">
        <w:rPr>
          <w:rFonts w:ascii="Helvetica" w:eastAsia="Times New Roman" w:hAnsi="Helvetica" w:cs="Helvetica"/>
          <w:noProof/>
          <w:color w:val="4078C0"/>
          <w:sz w:val="20"/>
          <w:szCs w:val="20"/>
        </w:rPr>
        <w:lastRenderedPageBreak/>
        <w:drawing>
          <wp:inline distT="0" distB="0" distL="0" distR="0">
            <wp:extent cx="7533640" cy="4661535"/>
            <wp:effectExtent l="0" t="0" r="0" b="5715"/>
            <wp:docPr id="1" name="Picture 1" descr="alt text">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a:hlinkClick r:id="rId115" tgtFrame="&quot;_blank&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533640" cy="4661535"/>
                    </a:xfrm>
                    <a:prstGeom prst="rect">
                      <a:avLst/>
                    </a:prstGeom>
                    <a:noFill/>
                    <a:ln>
                      <a:noFill/>
                    </a:ln>
                  </pic:spPr>
                </pic:pic>
              </a:graphicData>
            </a:graphic>
          </wp:inline>
        </w:drawing>
      </w:r>
    </w:p>
    <w:p w:rsidR="00CA6E74" w:rsidRPr="00CA6E74" w:rsidRDefault="00CA6E74" w:rsidP="00CA6E74">
      <w:pPr>
        <w:numPr>
          <w:ilvl w:val="0"/>
          <w:numId w:val="78"/>
        </w:numPr>
        <w:spacing w:before="240" w:after="240"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adjusting for p-values</w:t>
      </w:r>
    </w:p>
    <w:p w:rsidR="00CA6E74" w:rsidRPr="00CA6E74" w:rsidRDefault="00CA6E74" w:rsidP="00CA6E74">
      <w:pPr>
        <w:numPr>
          <w:ilvl w:val="1"/>
          <w:numId w:val="7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t>**Note</w:t>
      </w:r>
      <w:r w:rsidRPr="00CA6E74">
        <w:rPr>
          <w:rFonts w:ascii="Helvetica" w:eastAsia="Times New Roman" w:hAnsi="Helvetica" w:cs="Helvetica"/>
          <w:color w:val="333333"/>
          <w:sz w:val="20"/>
          <w:szCs w:val="20"/>
        </w:rPr>
        <w:t>*: changing P-values will fundamentally change their properties but they can be used directly without adjusting $/alpha$ *</w:t>
      </w:r>
    </w:p>
    <w:p w:rsidR="00CA6E74" w:rsidRPr="00CA6E74" w:rsidRDefault="00CA6E74" w:rsidP="00CA6E74">
      <w:pPr>
        <w:numPr>
          <w:ilvl w:val="1"/>
          <w:numId w:val="7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t>bonferroni</w:t>
      </w:r>
      <w:r w:rsidRPr="00CA6E74">
        <w:rPr>
          <w:rFonts w:ascii="Helvetica" w:eastAsia="Times New Roman" w:hAnsi="Helvetica" w:cs="Helvetica"/>
          <w:color w:val="333333"/>
          <w:sz w:val="20"/>
          <w:szCs w:val="20"/>
        </w:rPr>
        <w:t> (FWER)</w:t>
      </w:r>
    </w:p>
    <w:p w:rsidR="00CA6E74" w:rsidRPr="00CA6E74" w:rsidRDefault="00CA6E74" w:rsidP="00CA6E74">
      <w:pPr>
        <w:numPr>
          <w:ilvl w:val="2"/>
          <w:numId w:val="7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$P_i^{fewer} = max(mP_i, 1)$ $\rightarrow$ since p cannot exceed value of 1</w:t>
      </w:r>
    </w:p>
    <w:p w:rsidR="00CA6E74" w:rsidRPr="00CA6E74" w:rsidRDefault="00CA6E74" w:rsidP="00CA6E74">
      <w:pPr>
        <w:numPr>
          <w:ilvl w:val="2"/>
          <w:numId w:val="7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deem P-values significant if $P_i^{fewer} &lt; \alpha$</w:t>
      </w:r>
    </w:p>
    <w:p w:rsidR="00CA6E74" w:rsidRPr="00CA6E74" w:rsidRDefault="00CA6E74" w:rsidP="00CA6E74">
      <w:pPr>
        <w:numPr>
          <w:ilvl w:val="2"/>
          <w:numId w:val="78"/>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similar to controlling FWER</w:t>
      </w:r>
    </w:p>
    <w:p w:rsidR="00CA6E74" w:rsidRPr="00CA6E74" w:rsidRDefault="00CA6E74" w:rsidP="00CA6E74">
      <w:pPr>
        <w:spacing w:before="240" w:after="240" w:line="240" w:lineRule="auto"/>
        <w:outlineLvl w:val="2"/>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Example</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set.seed(</w:t>
      </w:r>
      <w:proofErr w:type="gramEnd"/>
      <w:r w:rsidRPr="00CA6E74">
        <w:rPr>
          <w:rFonts w:ascii="Consolas" w:eastAsia="Times New Roman" w:hAnsi="Consolas" w:cs="Consolas"/>
          <w:color w:val="0086B3"/>
          <w:sz w:val="20"/>
          <w:szCs w:val="20"/>
        </w:rPr>
        <w:t>1010093</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pValues</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rep(</w:t>
      </w:r>
      <w:r w:rsidRPr="00CA6E74">
        <w:rPr>
          <w:rFonts w:ascii="Consolas" w:eastAsia="Times New Roman" w:hAnsi="Consolas" w:cs="Consolas"/>
          <w:color w:val="0086B3"/>
          <w:sz w:val="20"/>
          <w:szCs w:val="20"/>
        </w:rPr>
        <w:t>NA</w:t>
      </w:r>
      <w:r w:rsidRPr="00CA6E74">
        <w:rPr>
          <w:rFonts w:ascii="Consolas" w:eastAsia="Times New Roman" w:hAnsi="Consolas" w:cs="Consolas"/>
          <w:color w:val="333333"/>
          <w:sz w:val="20"/>
          <w:szCs w:val="20"/>
        </w:rPr>
        <w:t>,</w:t>
      </w:r>
      <w:r w:rsidRPr="00CA6E74">
        <w:rPr>
          <w:rFonts w:ascii="Consolas" w:eastAsia="Times New Roman" w:hAnsi="Consolas" w:cs="Consolas"/>
          <w:color w:val="0086B3"/>
          <w:sz w:val="20"/>
          <w:szCs w:val="20"/>
        </w:rPr>
        <w:t>1000</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A71D5D"/>
          <w:sz w:val="20"/>
          <w:szCs w:val="20"/>
        </w:rPr>
        <w:t>for</w:t>
      </w:r>
      <w:r w:rsidRPr="00CA6E74">
        <w:rPr>
          <w:rFonts w:ascii="Consolas" w:eastAsia="Times New Roman" w:hAnsi="Consolas" w:cs="Consolas"/>
          <w:color w:val="333333"/>
          <w:sz w:val="20"/>
          <w:szCs w:val="20"/>
        </w:rPr>
        <w:t>(</w:t>
      </w:r>
      <w:proofErr w:type="gramEnd"/>
      <w:r w:rsidRPr="00CA6E74">
        <w:rPr>
          <w:rFonts w:ascii="Consolas" w:eastAsia="Times New Roman" w:hAnsi="Consolas" w:cs="Consolas"/>
          <w:color w:val="333333"/>
          <w:sz w:val="20"/>
          <w:szCs w:val="20"/>
        </w:rPr>
        <w:t xml:space="preserve">i </w:t>
      </w:r>
      <w:r w:rsidRPr="00CA6E74">
        <w:rPr>
          <w:rFonts w:ascii="Consolas" w:eastAsia="Times New Roman" w:hAnsi="Consolas" w:cs="Consolas"/>
          <w:color w:val="A71D5D"/>
          <w:sz w:val="20"/>
          <w:szCs w:val="20"/>
        </w:rPr>
        <w:t>in</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w:t>
      </w:r>
      <w:r w:rsidRPr="00CA6E74">
        <w:rPr>
          <w:rFonts w:ascii="Consolas" w:eastAsia="Times New Roman" w:hAnsi="Consolas" w:cs="Consolas"/>
          <w:color w:val="A71D5D"/>
          <w:sz w:val="20"/>
          <w:szCs w:val="20"/>
        </w:rPr>
        <w:t>:</w:t>
      </w:r>
      <w:r w:rsidRPr="00CA6E74">
        <w:rPr>
          <w:rFonts w:ascii="Consolas" w:eastAsia="Times New Roman" w:hAnsi="Consolas" w:cs="Consolas"/>
          <w:color w:val="0086B3"/>
          <w:sz w:val="20"/>
          <w:szCs w:val="20"/>
        </w:rPr>
        <w:t>1000</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x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rnorm(</w:t>
      </w:r>
      <w:proofErr w:type="gramEnd"/>
      <w:r w:rsidRPr="00CA6E74">
        <w:rPr>
          <w:rFonts w:ascii="Consolas" w:eastAsia="Times New Roman" w:hAnsi="Consolas" w:cs="Consolas"/>
          <w:color w:val="0086B3"/>
          <w:sz w:val="20"/>
          <w:szCs w:val="20"/>
        </w:rPr>
        <w:t>20</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969896"/>
          <w:sz w:val="20"/>
          <w:szCs w:val="20"/>
        </w:rPr>
        <w:t># First 500 beta=0, last 500 beta=2</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A71D5D"/>
          <w:sz w:val="20"/>
          <w:szCs w:val="20"/>
        </w:rPr>
        <w:t>if</w:t>
      </w:r>
      <w:r w:rsidRPr="00CA6E74">
        <w:rPr>
          <w:rFonts w:ascii="Consolas" w:eastAsia="Times New Roman" w:hAnsi="Consolas" w:cs="Consolas"/>
          <w:color w:val="333333"/>
          <w:sz w:val="20"/>
          <w:szCs w:val="20"/>
        </w:rPr>
        <w:t>(</w:t>
      </w:r>
      <w:proofErr w:type="gramEnd"/>
      <w:r w:rsidRPr="00CA6E74">
        <w:rPr>
          <w:rFonts w:ascii="Consolas" w:eastAsia="Times New Roman" w:hAnsi="Consolas" w:cs="Consolas"/>
          <w:color w:val="333333"/>
          <w:sz w:val="20"/>
          <w:szCs w:val="20"/>
        </w:rPr>
        <w:t xml:space="preserve">i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500</w:t>
      </w:r>
      <w:r w:rsidRPr="00CA6E74">
        <w:rPr>
          <w:rFonts w:ascii="Consolas" w:eastAsia="Times New Roman" w:hAnsi="Consolas" w:cs="Consolas"/>
          <w:color w:val="333333"/>
          <w:sz w:val="20"/>
          <w:szCs w:val="20"/>
        </w:rPr>
        <w:t xml:space="preserve">){y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rnorm(</w:t>
      </w:r>
      <w:r w:rsidRPr="00CA6E74">
        <w:rPr>
          <w:rFonts w:ascii="Consolas" w:eastAsia="Times New Roman" w:hAnsi="Consolas" w:cs="Consolas"/>
          <w:color w:val="0086B3"/>
          <w:sz w:val="20"/>
          <w:szCs w:val="20"/>
        </w:rPr>
        <w:t>20</w:t>
      </w:r>
      <w:r w:rsidRPr="00CA6E74">
        <w:rPr>
          <w:rFonts w:ascii="Consolas" w:eastAsia="Times New Roman" w:hAnsi="Consolas" w:cs="Consolas"/>
          <w:color w:val="333333"/>
          <w:sz w:val="20"/>
          <w:szCs w:val="20"/>
        </w:rPr>
        <w:t>)}</w:t>
      </w:r>
      <w:r w:rsidRPr="00CA6E74">
        <w:rPr>
          <w:rFonts w:ascii="Consolas" w:eastAsia="Times New Roman" w:hAnsi="Consolas" w:cs="Consolas"/>
          <w:color w:val="A71D5D"/>
          <w:sz w:val="20"/>
          <w:szCs w:val="20"/>
        </w:rPr>
        <w:t>else</w:t>
      </w:r>
      <w:r w:rsidRPr="00CA6E74">
        <w:rPr>
          <w:rFonts w:ascii="Consolas" w:eastAsia="Times New Roman" w:hAnsi="Consolas" w:cs="Consolas"/>
          <w:color w:val="333333"/>
          <w:sz w:val="20"/>
          <w:szCs w:val="20"/>
        </w:rPr>
        <w:t xml:space="preserve">{ y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rnorm(</w:t>
      </w:r>
      <w:r w:rsidRPr="00CA6E74">
        <w:rPr>
          <w:rFonts w:ascii="Consolas" w:eastAsia="Times New Roman" w:hAnsi="Consolas" w:cs="Consolas"/>
          <w:color w:val="0086B3"/>
          <w:sz w:val="20"/>
          <w:szCs w:val="20"/>
        </w:rPr>
        <w:t>20</w:t>
      </w:r>
      <w:r w:rsidRPr="00CA6E74">
        <w:rPr>
          <w:rFonts w:ascii="Consolas" w:eastAsia="Times New Roman" w:hAnsi="Consolas" w:cs="Consolas"/>
          <w:color w:val="333333"/>
          <w:sz w:val="20"/>
          <w:szCs w:val="20"/>
        </w:rPr>
        <w:t>,</w:t>
      </w:r>
      <w:r w:rsidRPr="00CA6E74">
        <w:rPr>
          <w:rFonts w:ascii="Consolas" w:eastAsia="Times New Roman" w:hAnsi="Consolas" w:cs="Consolas"/>
          <w:color w:val="ED6A43"/>
          <w:sz w:val="20"/>
          <w:szCs w:val="20"/>
        </w:rPr>
        <w:t>mean</w:t>
      </w:r>
      <w:r w:rsidRPr="00CA6E74">
        <w:rPr>
          <w:rFonts w:ascii="Consolas" w:eastAsia="Times New Roman" w:hAnsi="Consolas" w:cs="Consolas"/>
          <w:color w:val="A71D5D"/>
          <w:sz w:val="20"/>
          <w:szCs w:val="20"/>
        </w:rPr>
        <w:t>=</w:t>
      </w:r>
      <w:r w:rsidRPr="00CA6E74">
        <w:rPr>
          <w:rFonts w:ascii="Consolas" w:eastAsia="Times New Roman" w:hAnsi="Consolas" w:cs="Consolas"/>
          <w:color w:val="0086B3"/>
          <w:sz w:val="20"/>
          <w:szCs w:val="20"/>
        </w:rPr>
        <w:t>2</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x)}</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calculating</w:t>
      </w:r>
      <w:proofErr w:type="gramEnd"/>
      <w:r w:rsidRPr="00CA6E74">
        <w:rPr>
          <w:rFonts w:ascii="Consolas" w:eastAsia="Times New Roman" w:hAnsi="Consolas" w:cs="Consolas"/>
          <w:color w:val="969896"/>
          <w:sz w:val="20"/>
          <w:szCs w:val="20"/>
        </w:rPr>
        <w:t xml:space="preserve"> p-values by using linear model; the [2, 4] coeff in result = pvalue</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lastRenderedPageBreak/>
        <w:t xml:space="preserve">  </w:t>
      </w:r>
      <w:proofErr w:type="gramStart"/>
      <w:r w:rsidRPr="00CA6E74">
        <w:rPr>
          <w:rFonts w:ascii="Consolas" w:eastAsia="Times New Roman" w:hAnsi="Consolas" w:cs="Consolas"/>
          <w:color w:val="333333"/>
          <w:sz w:val="20"/>
          <w:szCs w:val="20"/>
        </w:rPr>
        <w:t>pValues[</w:t>
      </w:r>
      <w:proofErr w:type="gramEnd"/>
      <w:r w:rsidRPr="00CA6E74">
        <w:rPr>
          <w:rFonts w:ascii="Consolas" w:eastAsia="Times New Roman" w:hAnsi="Consolas" w:cs="Consolas"/>
          <w:color w:val="333333"/>
          <w:sz w:val="20"/>
          <w:szCs w:val="20"/>
        </w:rPr>
        <w:t xml:space="preserve">i]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summary(lm(y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x))</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coeff[</w:t>
      </w:r>
      <w:r w:rsidRPr="00CA6E74">
        <w:rPr>
          <w:rFonts w:ascii="Consolas" w:eastAsia="Times New Roman" w:hAnsi="Consolas" w:cs="Consolas"/>
          <w:color w:val="0086B3"/>
          <w:sz w:val="20"/>
          <w:szCs w:val="20"/>
        </w:rPr>
        <w:t>2</w:t>
      </w:r>
      <w:r w:rsidRPr="00CA6E74">
        <w:rPr>
          <w:rFonts w:ascii="Consolas" w:eastAsia="Times New Roman" w:hAnsi="Consolas" w:cs="Consolas"/>
          <w:color w:val="333333"/>
          <w:sz w:val="20"/>
          <w:szCs w:val="20"/>
        </w:rPr>
        <w:t>,</w:t>
      </w:r>
      <w:r w:rsidRPr="00CA6E74">
        <w:rPr>
          <w:rFonts w:ascii="Consolas" w:eastAsia="Times New Roman" w:hAnsi="Consolas" w:cs="Consolas"/>
          <w:color w:val="0086B3"/>
          <w:sz w:val="20"/>
          <w:szCs w:val="20"/>
        </w:rPr>
        <w:t>4</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Controls false positive rate</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trueStatus</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rep(c(</w:t>
      </w:r>
      <w:r w:rsidRPr="00CA6E74">
        <w:rPr>
          <w:rFonts w:ascii="Consolas" w:eastAsia="Times New Roman" w:hAnsi="Consolas" w:cs="Consolas"/>
          <w:color w:val="183691"/>
          <w:sz w:val="20"/>
          <w:szCs w:val="20"/>
        </w:rPr>
        <w:t>"zero"</w:t>
      </w:r>
      <w:r w:rsidRPr="00CA6E74">
        <w:rPr>
          <w:rFonts w:ascii="Consolas" w:eastAsia="Times New Roman" w:hAnsi="Consolas" w:cs="Consolas"/>
          <w:color w:val="333333"/>
          <w:sz w:val="20"/>
          <w:szCs w:val="20"/>
        </w:rPr>
        <w:t>,</w:t>
      </w:r>
      <w:r w:rsidRPr="00CA6E74">
        <w:rPr>
          <w:rFonts w:ascii="Consolas" w:eastAsia="Times New Roman" w:hAnsi="Consolas" w:cs="Consolas"/>
          <w:color w:val="183691"/>
          <w:sz w:val="20"/>
          <w:szCs w:val="20"/>
        </w:rPr>
        <w:t>"not zero"</w:t>
      </w:r>
      <w:r w:rsidRPr="00CA6E74">
        <w:rPr>
          <w:rFonts w:ascii="Consolas" w:eastAsia="Times New Roman" w:hAnsi="Consolas" w:cs="Consolas"/>
          <w:color w:val="333333"/>
          <w:sz w:val="20"/>
          <w:szCs w:val="20"/>
        </w:rPr>
        <w:t>),</w:t>
      </w:r>
      <w:r w:rsidRPr="00CA6E74">
        <w:rPr>
          <w:rFonts w:ascii="Consolas" w:eastAsia="Times New Roman" w:hAnsi="Consolas" w:cs="Consolas"/>
          <w:color w:val="ED6A43"/>
          <w:sz w:val="20"/>
          <w:szCs w:val="20"/>
        </w:rPr>
        <w:t>each</w:t>
      </w:r>
      <w:r w:rsidRPr="00CA6E74">
        <w:rPr>
          <w:rFonts w:ascii="Consolas" w:eastAsia="Times New Roman" w:hAnsi="Consolas" w:cs="Consolas"/>
          <w:color w:val="A71D5D"/>
          <w:sz w:val="20"/>
          <w:szCs w:val="20"/>
        </w:rPr>
        <w:t>=</w:t>
      </w:r>
      <w:r w:rsidRPr="00CA6E74">
        <w:rPr>
          <w:rFonts w:ascii="Consolas" w:eastAsia="Times New Roman" w:hAnsi="Consolas" w:cs="Consolas"/>
          <w:color w:val="0086B3"/>
          <w:sz w:val="20"/>
          <w:szCs w:val="20"/>
        </w:rPr>
        <w:t>500</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table(</w:t>
      </w:r>
      <w:proofErr w:type="gramEnd"/>
      <w:r w:rsidRPr="00CA6E74">
        <w:rPr>
          <w:rFonts w:ascii="Consolas" w:eastAsia="Times New Roman" w:hAnsi="Consolas" w:cs="Consolas"/>
          <w:color w:val="333333"/>
          <w:sz w:val="20"/>
          <w:szCs w:val="20"/>
        </w:rPr>
        <w:t xml:space="preserve">pValues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0.05</w:t>
      </w:r>
      <w:r w:rsidRPr="00CA6E74">
        <w:rPr>
          <w:rFonts w:ascii="Consolas" w:eastAsia="Times New Roman" w:hAnsi="Consolas" w:cs="Consolas"/>
          <w:color w:val="333333"/>
          <w:sz w:val="20"/>
          <w:szCs w:val="20"/>
        </w:rPr>
        <w:t>, trueStatus)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Controls FWER</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table(</w:t>
      </w:r>
      <w:proofErr w:type="gramEnd"/>
      <w:r w:rsidRPr="00CA6E74">
        <w:rPr>
          <w:rFonts w:ascii="Consolas" w:eastAsia="Times New Roman" w:hAnsi="Consolas" w:cs="Consolas"/>
          <w:color w:val="333333"/>
          <w:sz w:val="20"/>
          <w:szCs w:val="20"/>
        </w:rPr>
        <w:t>p.adjust(pValues,</w:t>
      </w:r>
      <w:r w:rsidRPr="00CA6E74">
        <w:rPr>
          <w:rFonts w:ascii="Consolas" w:eastAsia="Times New Roman" w:hAnsi="Consolas" w:cs="Consolas"/>
          <w:color w:val="ED6A43"/>
          <w:sz w:val="20"/>
          <w:szCs w:val="20"/>
        </w:rPr>
        <w:t>method</w:t>
      </w:r>
      <w:r w:rsidRPr="00CA6E74">
        <w:rPr>
          <w:rFonts w:ascii="Consolas" w:eastAsia="Times New Roman" w:hAnsi="Consolas" w:cs="Consolas"/>
          <w:color w:val="A71D5D"/>
          <w:sz w:val="20"/>
          <w:szCs w:val="20"/>
        </w:rPr>
        <w:t>=</w:t>
      </w:r>
      <w:r w:rsidRPr="00CA6E74">
        <w:rPr>
          <w:rFonts w:ascii="Consolas" w:eastAsia="Times New Roman" w:hAnsi="Consolas" w:cs="Consolas"/>
          <w:color w:val="183691"/>
          <w:sz w:val="20"/>
          <w:szCs w:val="20"/>
        </w:rPr>
        <w:t>"bonferroni"</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0.05</w:t>
      </w:r>
      <w:r w:rsidRPr="00CA6E74">
        <w:rPr>
          <w:rFonts w:ascii="Consolas" w:eastAsia="Times New Roman" w:hAnsi="Consolas" w:cs="Consolas"/>
          <w:color w:val="333333"/>
          <w:sz w:val="20"/>
          <w:szCs w:val="20"/>
        </w:rPr>
        <w:t>,trueStatus)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Controls FDR (Benjamin Hochberg)</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table(</w:t>
      </w:r>
      <w:proofErr w:type="gramEnd"/>
      <w:r w:rsidRPr="00CA6E74">
        <w:rPr>
          <w:rFonts w:ascii="Consolas" w:eastAsia="Times New Roman" w:hAnsi="Consolas" w:cs="Consolas"/>
          <w:color w:val="333333"/>
          <w:sz w:val="20"/>
          <w:szCs w:val="20"/>
        </w:rPr>
        <w:t>p.adjust(pValues,</w:t>
      </w:r>
      <w:r w:rsidRPr="00CA6E74">
        <w:rPr>
          <w:rFonts w:ascii="Consolas" w:eastAsia="Times New Roman" w:hAnsi="Consolas" w:cs="Consolas"/>
          <w:color w:val="ED6A43"/>
          <w:sz w:val="20"/>
          <w:szCs w:val="20"/>
        </w:rPr>
        <w:t>method</w:t>
      </w:r>
      <w:r w:rsidRPr="00CA6E74">
        <w:rPr>
          <w:rFonts w:ascii="Consolas" w:eastAsia="Times New Roman" w:hAnsi="Consolas" w:cs="Consolas"/>
          <w:color w:val="A71D5D"/>
          <w:sz w:val="20"/>
          <w:szCs w:val="20"/>
        </w:rPr>
        <w:t>=</w:t>
      </w:r>
      <w:r w:rsidRPr="00CA6E74">
        <w:rPr>
          <w:rFonts w:ascii="Consolas" w:eastAsia="Times New Roman" w:hAnsi="Consolas" w:cs="Consolas"/>
          <w:color w:val="183691"/>
          <w:sz w:val="20"/>
          <w:szCs w:val="20"/>
        </w:rPr>
        <w:t>"BH"</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0.05</w:t>
      </w:r>
      <w:r w:rsidRPr="00CA6E74">
        <w:rPr>
          <w:rFonts w:ascii="Consolas" w:eastAsia="Times New Roman" w:hAnsi="Consolas" w:cs="Consolas"/>
          <w:color w:val="333333"/>
          <w:sz w:val="20"/>
          <w:szCs w:val="20"/>
        </w:rPr>
        <w:t>,trueStatus)</w:t>
      </w:r>
    </w:p>
    <w:p w:rsidR="00CA6E74" w:rsidRPr="00CA6E74" w:rsidRDefault="00CA6E74" w:rsidP="00CA6E74">
      <w:pPr>
        <w:spacing w:after="240"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$\pagebreak$</w:t>
      </w:r>
    </w:p>
    <w:p w:rsidR="00CA6E74" w:rsidRPr="00CA6E74" w:rsidRDefault="00CA6E74" w:rsidP="00CA6E74">
      <w:pPr>
        <w:pBdr>
          <w:bottom w:val="single" w:sz="6" w:space="4" w:color="EEEEEE"/>
        </w:pBdr>
        <w:spacing w:before="240" w:after="240" w:line="240" w:lineRule="auto"/>
        <w:outlineLvl w:val="1"/>
        <w:rPr>
          <w:rFonts w:ascii="Helvetica" w:eastAsia="Times New Roman" w:hAnsi="Helvetica" w:cs="Helvetica"/>
          <w:b/>
          <w:bCs/>
          <w:color w:val="333333"/>
          <w:sz w:val="20"/>
          <w:szCs w:val="20"/>
        </w:rPr>
      </w:pPr>
      <w:r w:rsidRPr="00CA6E74">
        <w:rPr>
          <w:rFonts w:ascii="Helvetica" w:eastAsia="Times New Roman" w:hAnsi="Helvetica" w:cs="Helvetica"/>
          <w:b/>
          <w:bCs/>
          <w:color w:val="333333"/>
          <w:sz w:val="20"/>
          <w:szCs w:val="20"/>
        </w:rPr>
        <w:t>Resample Inference</w:t>
      </w:r>
    </w:p>
    <w:p w:rsidR="00CA6E74" w:rsidRPr="00CA6E74" w:rsidRDefault="00CA6E74" w:rsidP="00CA6E74">
      <w:pPr>
        <w:numPr>
          <w:ilvl w:val="0"/>
          <w:numId w:val="7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Bootstrap</w:t>
      </w:r>
      <w:r w:rsidRPr="00CA6E74">
        <w:rPr>
          <w:rFonts w:ascii="Helvetica" w:eastAsia="Times New Roman" w:hAnsi="Helvetica" w:cs="Helvetica"/>
          <w:color w:val="333333"/>
          <w:sz w:val="20"/>
          <w:szCs w:val="20"/>
        </w:rPr>
        <w:t> = useful tool for constructing confidence intervals and caclulating standard errors for difficult statistics</w:t>
      </w:r>
    </w:p>
    <w:p w:rsidR="00CA6E74" w:rsidRPr="00CA6E74" w:rsidRDefault="00CA6E74" w:rsidP="00CA6E74">
      <w:pPr>
        <w:numPr>
          <w:ilvl w:val="1"/>
          <w:numId w:val="7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i/>
          <w:iCs/>
          <w:color w:val="333333"/>
          <w:sz w:val="20"/>
          <w:szCs w:val="20"/>
        </w:rPr>
        <w:t>principle</w:t>
      </w:r>
      <w:r w:rsidRPr="00CA6E74">
        <w:rPr>
          <w:rFonts w:ascii="Helvetica" w:eastAsia="Times New Roman" w:hAnsi="Helvetica" w:cs="Helvetica"/>
          <w:color w:val="333333"/>
          <w:sz w:val="20"/>
          <w:szCs w:val="20"/>
        </w:rPr>
        <w:t> = if a statistic's (i.e. median) sampling distribution is unknown, then use distribution defined by the data to approximate it</w:t>
      </w:r>
    </w:p>
    <w:p w:rsidR="00CA6E74" w:rsidRPr="00CA6E74" w:rsidRDefault="00CA6E74" w:rsidP="00CA6E74">
      <w:pPr>
        <w:numPr>
          <w:ilvl w:val="1"/>
          <w:numId w:val="7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i/>
          <w:iCs/>
          <w:color w:val="333333"/>
          <w:sz w:val="20"/>
          <w:szCs w:val="20"/>
        </w:rPr>
        <w:t>procedures</w:t>
      </w:r>
    </w:p>
    <w:p w:rsidR="00CA6E74" w:rsidRPr="00CA6E74" w:rsidRDefault="00CA6E74" w:rsidP="00CA6E74">
      <w:pPr>
        <w:numPr>
          <w:ilvl w:val="2"/>
          <w:numId w:val="7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simulate $n$ observations </w:t>
      </w:r>
      <w:r w:rsidRPr="00CA6E74">
        <w:rPr>
          <w:rFonts w:ascii="Helvetica" w:eastAsia="Times New Roman" w:hAnsi="Helvetica" w:cs="Helvetica"/>
          <w:b/>
          <w:bCs/>
          <w:color w:val="333333"/>
          <w:sz w:val="20"/>
          <w:szCs w:val="20"/>
        </w:rPr>
        <w:t>with replacement</w:t>
      </w:r>
      <w:r w:rsidRPr="00CA6E74">
        <w:rPr>
          <w:rFonts w:ascii="Helvetica" w:eastAsia="Times New Roman" w:hAnsi="Helvetica" w:cs="Helvetica"/>
          <w:color w:val="333333"/>
          <w:sz w:val="20"/>
          <w:szCs w:val="20"/>
        </w:rPr>
        <w:t> from the observed data $\rightarrow$ results in $1$ simulated complete data set</w:t>
      </w:r>
    </w:p>
    <w:p w:rsidR="00CA6E74" w:rsidRPr="00CA6E74" w:rsidRDefault="00CA6E74" w:rsidP="00CA6E74">
      <w:pPr>
        <w:numPr>
          <w:ilvl w:val="2"/>
          <w:numId w:val="7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calculate desired statistic (i.e. median) for each simulated data set</w:t>
      </w:r>
    </w:p>
    <w:p w:rsidR="00CA6E74" w:rsidRPr="00CA6E74" w:rsidRDefault="00CA6E74" w:rsidP="00CA6E74">
      <w:pPr>
        <w:numPr>
          <w:ilvl w:val="2"/>
          <w:numId w:val="7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repeat the above steps $B$ times, resulting in $B$ simulated statistics</w:t>
      </w:r>
    </w:p>
    <w:p w:rsidR="00CA6E74" w:rsidRPr="00CA6E74" w:rsidRDefault="00CA6E74" w:rsidP="00CA6E74">
      <w:pPr>
        <w:numPr>
          <w:ilvl w:val="2"/>
          <w:numId w:val="7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these statistics are approximately drawn from the sampling distribution of the true statistic of $n$ observations</w:t>
      </w:r>
    </w:p>
    <w:p w:rsidR="00CA6E74" w:rsidRPr="00CA6E74" w:rsidRDefault="00CA6E74" w:rsidP="00CA6E74">
      <w:pPr>
        <w:numPr>
          <w:ilvl w:val="2"/>
          <w:numId w:val="7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perform one of the following</w:t>
      </w:r>
    </w:p>
    <w:p w:rsidR="00CA6E74" w:rsidRPr="00CA6E74" w:rsidRDefault="00CA6E74" w:rsidP="00CA6E74">
      <w:pPr>
        <w:numPr>
          <w:ilvl w:val="3"/>
          <w:numId w:val="7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plot a histogram</w:t>
      </w:r>
    </w:p>
    <w:p w:rsidR="00CA6E74" w:rsidRPr="00CA6E74" w:rsidRDefault="00CA6E74" w:rsidP="00CA6E74">
      <w:pPr>
        <w:numPr>
          <w:ilvl w:val="3"/>
          <w:numId w:val="7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calculate standard deviation of the statistic to estimate its standard error</w:t>
      </w:r>
    </w:p>
    <w:p w:rsidR="00CA6E74" w:rsidRPr="00CA6E74" w:rsidRDefault="00CA6E74" w:rsidP="00CA6E74">
      <w:pPr>
        <w:numPr>
          <w:ilvl w:val="3"/>
          <w:numId w:val="7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take quantiles (2.5^th^ and 97.5^th^) as a confidence interval for the statistic ("</w:t>
      </w:r>
      <w:r w:rsidRPr="00CA6E74">
        <w:rPr>
          <w:rFonts w:ascii="Helvetica" w:eastAsia="Times New Roman" w:hAnsi="Helvetica" w:cs="Helvetica"/>
          <w:i/>
          <w:iCs/>
          <w:color w:val="333333"/>
          <w:sz w:val="20"/>
          <w:szCs w:val="20"/>
        </w:rPr>
        <w:t>bootstrap CI</w:t>
      </w:r>
      <w:r w:rsidRPr="00CA6E74">
        <w:rPr>
          <w:rFonts w:ascii="Helvetica" w:eastAsia="Times New Roman" w:hAnsi="Helvetica" w:cs="Helvetica"/>
          <w:color w:val="333333"/>
          <w:sz w:val="20"/>
          <w:szCs w:val="20"/>
        </w:rPr>
        <w:t>")</w:t>
      </w:r>
    </w:p>
    <w:p w:rsidR="00CA6E74" w:rsidRPr="00CA6E74" w:rsidRDefault="00CA6E74" w:rsidP="00CA6E74">
      <w:pPr>
        <w:numPr>
          <w:ilvl w:val="1"/>
          <w:numId w:val="79"/>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i/>
          <w:iCs/>
          <w:color w:val="333333"/>
          <w:sz w:val="20"/>
          <w:szCs w:val="20"/>
        </w:rPr>
        <w:t>example</w:t>
      </w:r>
    </w:p>
    <w:p w:rsidR="00CA6E74" w:rsidRPr="00CA6E74" w:rsidRDefault="00CA6E74" w:rsidP="00CA6E74">
      <w:pPr>
        <w:numPr>
          <w:ilvl w:val="2"/>
          <w:numId w:val="80"/>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Bootstrap procedure for calculating confidence interval for the median from a data set of $n$ observations $\rightarrow$ approximate sampling distribution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load</w:t>
      </w:r>
      <w:proofErr w:type="gramEnd"/>
      <w:r w:rsidRPr="00CA6E74">
        <w:rPr>
          <w:rFonts w:ascii="Consolas" w:eastAsia="Times New Roman" w:hAnsi="Consolas" w:cs="Consolas"/>
          <w:color w:val="969896"/>
          <w:sz w:val="20"/>
          <w:szCs w:val="20"/>
        </w:rPr>
        <w:t xml:space="preserve"> data</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library(</w:t>
      </w:r>
      <w:proofErr w:type="gramEnd"/>
      <w:r w:rsidRPr="00CA6E74">
        <w:rPr>
          <w:rFonts w:ascii="Consolas" w:eastAsia="Times New Roman" w:hAnsi="Consolas" w:cs="Consolas"/>
          <w:color w:val="333333"/>
          <w:sz w:val="20"/>
          <w:szCs w:val="20"/>
        </w:rPr>
        <w:t>UsingR); data(father.son)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observed dataset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x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father.son</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sheight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number</w:t>
      </w:r>
      <w:proofErr w:type="gramEnd"/>
      <w:r w:rsidRPr="00CA6E74">
        <w:rPr>
          <w:rFonts w:ascii="Consolas" w:eastAsia="Times New Roman" w:hAnsi="Consolas" w:cs="Consolas"/>
          <w:color w:val="969896"/>
          <w:sz w:val="20"/>
          <w:szCs w:val="20"/>
        </w:rPr>
        <w:t xml:space="preserve"> of simulated statistic</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B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1000</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generate samples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resamples</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matrix</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lastRenderedPageBreak/>
        <w:t xml:space="preserve">    </w:t>
      </w:r>
      <w:proofErr w:type="gramStart"/>
      <w:r w:rsidRPr="00CA6E74">
        <w:rPr>
          <w:rFonts w:ascii="Consolas" w:eastAsia="Times New Roman" w:hAnsi="Consolas" w:cs="Consolas"/>
          <w:color w:val="333333"/>
          <w:sz w:val="20"/>
          <w:szCs w:val="20"/>
        </w:rPr>
        <w:t>sample(</w:t>
      </w:r>
      <w:proofErr w:type="gramEnd"/>
      <w:r w:rsidRPr="00CA6E74">
        <w:rPr>
          <w:rFonts w:ascii="Consolas" w:eastAsia="Times New Roman" w:hAnsi="Consolas" w:cs="Consolas"/>
          <w:color w:val="333333"/>
          <w:sz w:val="20"/>
          <w:szCs w:val="20"/>
        </w:rPr>
        <w:t xml:space="preserve">x,               </w:t>
      </w:r>
      <w:r w:rsidRPr="00CA6E74">
        <w:rPr>
          <w:rFonts w:ascii="Consolas" w:eastAsia="Times New Roman" w:hAnsi="Consolas" w:cs="Consolas"/>
          <w:color w:val="969896"/>
          <w:sz w:val="20"/>
          <w:szCs w:val="20"/>
        </w:rPr>
        <w:t># sample to draw frome</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n</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B,           </w:t>
      </w:r>
      <w:r w:rsidRPr="00CA6E74">
        <w:rPr>
          <w:rFonts w:ascii="Consolas" w:eastAsia="Times New Roman" w:hAnsi="Consolas" w:cs="Consolas"/>
          <w:color w:val="969896"/>
          <w:sz w:val="20"/>
          <w:szCs w:val="20"/>
        </w:rPr>
        <w:t># draw B datasets with n observations each</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ED6A43"/>
          <w:sz w:val="20"/>
          <w:szCs w:val="20"/>
        </w:rPr>
        <w:t>replace</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TRUE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969896"/>
          <w:sz w:val="20"/>
          <w:szCs w:val="20"/>
        </w:rPr>
        <w:t># cannot draw n*B elements from x (has n elements) without replacement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B, n)                   </w:t>
      </w:r>
      <w:r w:rsidRPr="00CA6E74">
        <w:rPr>
          <w:rFonts w:ascii="Consolas" w:eastAsia="Times New Roman" w:hAnsi="Consolas" w:cs="Consolas"/>
          <w:color w:val="969896"/>
          <w:sz w:val="20"/>
          <w:szCs w:val="20"/>
        </w:rPr>
        <w:t># arrange results into n x B matrix</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969896"/>
          <w:sz w:val="20"/>
          <w:szCs w:val="20"/>
        </w:rPr>
        <w:t># (every row = bootstrap sample with n observations)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take</w:t>
      </w:r>
      <w:proofErr w:type="gramEnd"/>
      <w:r w:rsidRPr="00CA6E74">
        <w:rPr>
          <w:rFonts w:ascii="Consolas" w:eastAsia="Times New Roman" w:hAnsi="Consolas" w:cs="Consolas"/>
          <w:color w:val="969896"/>
          <w:sz w:val="20"/>
          <w:szCs w:val="20"/>
        </w:rPr>
        <w:t xml:space="preserve"> median for each row/generated sample</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medians</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apply(resamples,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median)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estimated standard error of median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sd(</w:t>
      </w:r>
      <w:proofErr w:type="gramEnd"/>
      <w:r w:rsidRPr="00CA6E74">
        <w:rPr>
          <w:rFonts w:ascii="Consolas" w:eastAsia="Times New Roman" w:hAnsi="Consolas" w:cs="Consolas"/>
          <w:color w:val="333333"/>
          <w:sz w:val="20"/>
          <w:szCs w:val="20"/>
        </w:rPr>
        <w:t>medians)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confidence</w:t>
      </w:r>
      <w:proofErr w:type="gramEnd"/>
      <w:r w:rsidRPr="00CA6E74">
        <w:rPr>
          <w:rFonts w:ascii="Consolas" w:eastAsia="Times New Roman" w:hAnsi="Consolas" w:cs="Consolas"/>
          <w:color w:val="969896"/>
          <w:sz w:val="20"/>
          <w:szCs w:val="20"/>
        </w:rPr>
        <w:t xml:space="preserve"> interval of median</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quantile(</w:t>
      </w:r>
      <w:proofErr w:type="gramEnd"/>
      <w:r w:rsidRPr="00CA6E74">
        <w:rPr>
          <w:rFonts w:ascii="Consolas" w:eastAsia="Times New Roman" w:hAnsi="Consolas" w:cs="Consolas"/>
          <w:color w:val="333333"/>
          <w:sz w:val="20"/>
          <w:szCs w:val="20"/>
        </w:rPr>
        <w:t>medians, c(.</w:t>
      </w:r>
      <w:r w:rsidRPr="00CA6E74">
        <w:rPr>
          <w:rFonts w:ascii="Consolas" w:eastAsia="Times New Roman" w:hAnsi="Consolas" w:cs="Consolas"/>
          <w:color w:val="0086B3"/>
          <w:sz w:val="20"/>
          <w:szCs w:val="20"/>
        </w:rPr>
        <w:t>025</w:t>
      </w:r>
      <w:r w:rsidRPr="00CA6E74">
        <w:rPr>
          <w:rFonts w:ascii="Consolas" w:eastAsia="Times New Roman" w:hAnsi="Consolas" w:cs="Consolas"/>
          <w:color w:val="333333"/>
          <w:sz w:val="20"/>
          <w:szCs w:val="20"/>
        </w:rPr>
        <w:t>, .</w:t>
      </w:r>
      <w:r w:rsidRPr="00CA6E74">
        <w:rPr>
          <w:rFonts w:ascii="Consolas" w:eastAsia="Times New Roman" w:hAnsi="Consolas" w:cs="Consolas"/>
          <w:color w:val="0086B3"/>
          <w:sz w:val="20"/>
          <w:szCs w:val="20"/>
        </w:rPr>
        <w:t>975</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histogram</w:t>
      </w:r>
      <w:proofErr w:type="gramEnd"/>
      <w:r w:rsidRPr="00CA6E74">
        <w:rPr>
          <w:rFonts w:ascii="Consolas" w:eastAsia="Times New Roman" w:hAnsi="Consolas" w:cs="Consolas"/>
          <w:color w:val="969896"/>
          <w:sz w:val="20"/>
          <w:szCs w:val="20"/>
        </w:rPr>
        <w:t xml:space="preserve"> of bootstraped samples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hist(</w:t>
      </w:r>
      <w:proofErr w:type="gramEnd"/>
      <w:r w:rsidRPr="00CA6E74">
        <w:rPr>
          <w:rFonts w:ascii="Consolas" w:eastAsia="Times New Roman" w:hAnsi="Consolas" w:cs="Consolas"/>
          <w:color w:val="333333"/>
          <w:sz w:val="20"/>
          <w:szCs w:val="20"/>
        </w:rPr>
        <w:t>medians)</w:t>
      </w:r>
    </w:p>
    <w:p w:rsidR="00CA6E74" w:rsidRPr="00CA6E74" w:rsidRDefault="00CA6E74" w:rsidP="00CA6E74">
      <w:pPr>
        <w:numPr>
          <w:ilvl w:val="0"/>
          <w:numId w:val="81"/>
        </w:numPr>
        <w:spacing w:after="0"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t>**Note:</w:t>
      </w:r>
      <w:r w:rsidRPr="00CA6E74">
        <w:rPr>
          <w:rFonts w:ascii="Helvetica" w:eastAsia="Times New Roman" w:hAnsi="Helvetica" w:cs="Helvetica"/>
          <w:color w:val="333333"/>
          <w:sz w:val="20"/>
          <w:szCs w:val="20"/>
        </w:rPr>
        <w:t>* better percentile bootstrap confidence interval = "bias corrected and accelerated interval" in </w:t>
      </w:r>
      <w:r w:rsidRPr="00CA6E74">
        <w:rPr>
          <w:rFonts w:ascii="Consolas" w:eastAsia="Times New Roman" w:hAnsi="Consolas" w:cs="Consolas"/>
          <w:color w:val="333333"/>
          <w:sz w:val="20"/>
          <w:szCs w:val="20"/>
        </w:rPr>
        <w:t>bootstrap</w:t>
      </w:r>
      <w:r w:rsidRPr="00CA6E74">
        <w:rPr>
          <w:rFonts w:ascii="Helvetica" w:eastAsia="Times New Roman" w:hAnsi="Helvetica" w:cs="Helvetica"/>
          <w:color w:val="333333"/>
          <w:sz w:val="20"/>
          <w:szCs w:val="20"/>
        </w:rPr>
        <w:t>package*</w:t>
      </w:r>
    </w:p>
    <w:p w:rsidR="00CA6E74" w:rsidRPr="00CA6E74" w:rsidRDefault="00CA6E74" w:rsidP="00CA6E74">
      <w:pPr>
        <w:numPr>
          <w:ilvl w:val="0"/>
          <w:numId w:val="81"/>
        </w:numPr>
        <w:spacing w:before="240" w:after="240" w:line="384" w:lineRule="atLeast"/>
        <w:rPr>
          <w:rFonts w:ascii="Helvetica" w:eastAsia="Times New Roman" w:hAnsi="Helvetica" w:cs="Helvetica"/>
          <w:color w:val="333333"/>
          <w:sz w:val="20"/>
          <w:szCs w:val="20"/>
        </w:rPr>
      </w:pPr>
      <w:r w:rsidRPr="00CA6E74">
        <w:rPr>
          <w:rFonts w:ascii="Helvetica" w:eastAsia="Times New Roman" w:hAnsi="Helvetica" w:cs="Helvetica"/>
          <w:b/>
          <w:bCs/>
          <w:color w:val="333333"/>
          <w:sz w:val="20"/>
          <w:szCs w:val="20"/>
        </w:rPr>
        <w:t>Permutation Tests</w:t>
      </w:r>
    </w:p>
    <w:p w:rsidR="00CA6E74" w:rsidRPr="00CA6E74" w:rsidRDefault="00CA6E74" w:rsidP="00CA6E74">
      <w:pPr>
        <w:numPr>
          <w:ilvl w:val="1"/>
          <w:numId w:val="8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i/>
          <w:iCs/>
          <w:color w:val="333333"/>
          <w:sz w:val="20"/>
          <w:szCs w:val="20"/>
        </w:rPr>
        <w:t>procedures</w:t>
      </w:r>
    </w:p>
    <w:p w:rsidR="00CA6E74" w:rsidRPr="00CA6E74" w:rsidRDefault="00CA6E74" w:rsidP="00CA6E74">
      <w:pPr>
        <w:numPr>
          <w:ilvl w:val="2"/>
          <w:numId w:val="8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compare groups of data and test the null hypothesis that the distribution of the observations from each group = same</w:t>
      </w:r>
    </w:p>
    <w:p w:rsidR="00CA6E74" w:rsidRPr="00CA6E74" w:rsidRDefault="00CA6E74" w:rsidP="00CA6E74">
      <w:pPr>
        <w:numPr>
          <w:ilvl w:val="3"/>
          <w:numId w:val="8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t>**Note</w:t>
      </w:r>
      <w:r w:rsidRPr="00CA6E74">
        <w:rPr>
          <w:rFonts w:ascii="Helvetica" w:eastAsia="Times New Roman" w:hAnsi="Helvetica" w:cs="Helvetica"/>
          <w:color w:val="333333"/>
          <w:sz w:val="20"/>
          <w:szCs w:val="20"/>
        </w:rPr>
        <w:t>*: if this is true, then group labels/divisions are irrelevant *</w:t>
      </w:r>
    </w:p>
    <w:p w:rsidR="00CA6E74" w:rsidRPr="00CA6E74" w:rsidRDefault="00CA6E74" w:rsidP="00CA6E74">
      <w:pPr>
        <w:numPr>
          <w:ilvl w:val="2"/>
          <w:numId w:val="8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permute the labels for the groups</w:t>
      </w:r>
    </w:p>
    <w:p w:rsidR="00CA6E74" w:rsidRPr="00CA6E74" w:rsidRDefault="00CA6E74" w:rsidP="00CA6E74">
      <w:pPr>
        <w:numPr>
          <w:ilvl w:val="2"/>
          <w:numId w:val="8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recalculate the statistic</w:t>
      </w:r>
    </w:p>
    <w:p w:rsidR="00CA6E74" w:rsidRPr="00CA6E74" w:rsidRDefault="00CA6E74" w:rsidP="00CA6E74">
      <w:pPr>
        <w:numPr>
          <w:ilvl w:val="3"/>
          <w:numId w:val="8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Mean difference in counts</w:t>
      </w:r>
    </w:p>
    <w:p w:rsidR="00CA6E74" w:rsidRPr="00CA6E74" w:rsidRDefault="00CA6E74" w:rsidP="00CA6E74">
      <w:pPr>
        <w:numPr>
          <w:ilvl w:val="3"/>
          <w:numId w:val="8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Geometric means</w:t>
      </w:r>
    </w:p>
    <w:p w:rsidR="00CA6E74" w:rsidRPr="00CA6E74" w:rsidRDefault="00CA6E74" w:rsidP="00CA6E74">
      <w:pPr>
        <w:numPr>
          <w:ilvl w:val="3"/>
          <w:numId w:val="8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 statistic</w:t>
      </w:r>
    </w:p>
    <w:p w:rsidR="00CA6E74" w:rsidRPr="00CA6E74" w:rsidRDefault="00CA6E74" w:rsidP="00CA6E74">
      <w:pPr>
        <w:numPr>
          <w:ilvl w:val="2"/>
          <w:numId w:val="8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Calculate the percentage of simulations where the simulated statistic was more extreme (toward the alternative) than the observed</w:t>
      </w:r>
    </w:p>
    <w:p w:rsidR="00CA6E74" w:rsidRPr="00CA6E74" w:rsidRDefault="00CA6E74" w:rsidP="00CA6E74">
      <w:pPr>
        <w:numPr>
          <w:ilvl w:val="1"/>
          <w:numId w:val="81"/>
        </w:numPr>
        <w:spacing w:before="240" w:after="240" w:line="384" w:lineRule="atLeast"/>
        <w:rPr>
          <w:rFonts w:ascii="Helvetica" w:eastAsia="Times New Roman" w:hAnsi="Helvetica" w:cs="Helvetica"/>
          <w:color w:val="333333"/>
          <w:sz w:val="20"/>
          <w:szCs w:val="20"/>
        </w:rPr>
      </w:pPr>
      <w:r w:rsidRPr="00CA6E74">
        <w:rPr>
          <w:rFonts w:ascii="Helvetica" w:eastAsia="Times New Roman" w:hAnsi="Helvetica" w:cs="Helvetica"/>
          <w:b/>
          <w:bCs/>
          <w:i/>
          <w:iCs/>
          <w:color w:val="333333"/>
          <w:sz w:val="20"/>
          <w:szCs w:val="20"/>
        </w:rPr>
        <w:t>variations</w:t>
      </w:r>
    </w:p>
    <w:tbl>
      <w:tblPr>
        <w:tblW w:w="12360" w:type="dxa"/>
        <w:tblInd w:w="1440" w:type="dxa"/>
        <w:tblCellMar>
          <w:top w:w="15" w:type="dxa"/>
          <w:left w:w="15" w:type="dxa"/>
          <w:bottom w:w="15" w:type="dxa"/>
          <w:right w:w="15" w:type="dxa"/>
        </w:tblCellMar>
        <w:tblLook w:val="04A0" w:firstRow="1" w:lastRow="0" w:firstColumn="1" w:lastColumn="0" w:noHBand="0" w:noVBand="1"/>
      </w:tblPr>
      <w:tblGrid>
        <w:gridCol w:w="2644"/>
        <w:gridCol w:w="4478"/>
        <w:gridCol w:w="5238"/>
      </w:tblGrid>
      <w:tr w:rsidR="00CA6E74" w:rsidRPr="00CA6E74" w:rsidTr="00CA6E7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6E74" w:rsidRPr="00CA6E74" w:rsidRDefault="00CA6E74" w:rsidP="00CA6E74">
            <w:pPr>
              <w:spacing w:after="240" w:line="240" w:lineRule="auto"/>
              <w:jc w:val="center"/>
              <w:rPr>
                <w:rFonts w:ascii="Times New Roman" w:eastAsia="Times New Roman" w:hAnsi="Times New Roman" w:cs="Times New Roman"/>
                <w:b/>
                <w:bCs/>
                <w:sz w:val="20"/>
                <w:szCs w:val="20"/>
              </w:rPr>
            </w:pPr>
            <w:r w:rsidRPr="00CA6E74">
              <w:rPr>
                <w:rFonts w:ascii="Times New Roman" w:eastAsia="Times New Roman" w:hAnsi="Times New Roman" w:cs="Times New Roman"/>
                <w:b/>
                <w:bCs/>
                <w:sz w:val="20"/>
                <w:szCs w:val="20"/>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6E74" w:rsidRPr="00CA6E74" w:rsidRDefault="00CA6E74" w:rsidP="00CA6E74">
            <w:pPr>
              <w:spacing w:after="240" w:line="240" w:lineRule="auto"/>
              <w:jc w:val="center"/>
              <w:rPr>
                <w:rFonts w:ascii="Times New Roman" w:eastAsia="Times New Roman" w:hAnsi="Times New Roman" w:cs="Times New Roman"/>
                <w:b/>
                <w:bCs/>
                <w:sz w:val="20"/>
                <w:szCs w:val="20"/>
              </w:rPr>
            </w:pPr>
            <w:r w:rsidRPr="00CA6E74">
              <w:rPr>
                <w:rFonts w:ascii="Times New Roman" w:eastAsia="Times New Roman" w:hAnsi="Times New Roman" w:cs="Times New Roman"/>
                <w:b/>
                <w:bCs/>
                <w:sz w:val="20"/>
                <w:szCs w:val="20"/>
              </w:rPr>
              <w:t>Statistic</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6E74" w:rsidRPr="00CA6E74" w:rsidRDefault="00CA6E74" w:rsidP="00CA6E74">
            <w:pPr>
              <w:spacing w:after="240" w:line="240" w:lineRule="auto"/>
              <w:jc w:val="center"/>
              <w:rPr>
                <w:rFonts w:ascii="Times New Roman" w:eastAsia="Times New Roman" w:hAnsi="Times New Roman" w:cs="Times New Roman"/>
                <w:b/>
                <w:bCs/>
                <w:sz w:val="20"/>
                <w:szCs w:val="20"/>
              </w:rPr>
            </w:pPr>
            <w:r w:rsidRPr="00CA6E74">
              <w:rPr>
                <w:rFonts w:ascii="Times New Roman" w:eastAsia="Times New Roman" w:hAnsi="Times New Roman" w:cs="Times New Roman"/>
                <w:b/>
                <w:bCs/>
                <w:sz w:val="20"/>
                <w:szCs w:val="20"/>
              </w:rPr>
              <w:t>Test name</w:t>
            </w:r>
          </w:p>
        </w:tc>
      </w:tr>
      <w:tr w:rsidR="00CA6E74" w:rsidRPr="00CA6E74" w:rsidTr="00CA6E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6E74" w:rsidRPr="00CA6E74" w:rsidRDefault="00CA6E74" w:rsidP="00CA6E74">
            <w:pPr>
              <w:spacing w:after="240" w:line="240" w:lineRule="auto"/>
              <w:rPr>
                <w:rFonts w:ascii="Times New Roman" w:eastAsia="Times New Roman" w:hAnsi="Times New Roman" w:cs="Times New Roman"/>
                <w:sz w:val="20"/>
                <w:szCs w:val="20"/>
              </w:rPr>
            </w:pPr>
            <w:r w:rsidRPr="00CA6E74">
              <w:rPr>
                <w:rFonts w:ascii="Times New Roman" w:eastAsia="Times New Roman" w:hAnsi="Times New Roman" w:cs="Times New Roman"/>
                <w:sz w:val="20"/>
                <w:szCs w:val="20"/>
              </w:rPr>
              <w:t>Ranks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6E74" w:rsidRPr="00CA6E74" w:rsidRDefault="00CA6E74" w:rsidP="00CA6E74">
            <w:pPr>
              <w:spacing w:after="240" w:line="240" w:lineRule="auto"/>
              <w:rPr>
                <w:rFonts w:ascii="Times New Roman" w:eastAsia="Times New Roman" w:hAnsi="Times New Roman" w:cs="Times New Roman"/>
                <w:sz w:val="20"/>
                <w:szCs w:val="20"/>
              </w:rPr>
            </w:pPr>
            <w:r w:rsidRPr="00CA6E74">
              <w:rPr>
                <w:rFonts w:ascii="Times New Roman" w:eastAsia="Times New Roman" w:hAnsi="Times New Roman" w:cs="Times New Roman"/>
                <w:sz w:val="20"/>
                <w:szCs w:val="20"/>
              </w:rPr>
              <w:t>rank sum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6E74" w:rsidRPr="00CA6E74" w:rsidRDefault="00CA6E74" w:rsidP="00CA6E74">
            <w:pPr>
              <w:spacing w:after="240" w:line="240" w:lineRule="auto"/>
              <w:rPr>
                <w:rFonts w:ascii="Times New Roman" w:eastAsia="Times New Roman" w:hAnsi="Times New Roman" w:cs="Times New Roman"/>
                <w:sz w:val="20"/>
                <w:szCs w:val="20"/>
              </w:rPr>
            </w:pPr>
            <w:r w:rsidRPr="00CA6E74">
              <w:rPr>
                <w:rFonts w:ascii="Times New Roman" w:eastAsia="Times New Roman" w:hAnsi="Times New Roman" w:cs="Times New Roman"/>
                <w:sz w:val="20"/>
                <w:szCs w:val="20"/>
              </w:rPr>
              <w:t>rank sum test</w:t>
            </w:r>
          </w:p>
        </w:tc>
      </w:tr>
      <w:tr w:rsidR="00CA6E74" w:rsidRPr="00CA6E74" w:rsidTr="00CA6E7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A6E74" w:rsidRPr="00CA6E74" w:rsidRDefault="00CA6E74" w:rsidP="00CA6E74">
            <w:pPr>
              <w:spacing w:after="240" w:line="240" w:lineRule="auto"/>
              <w:rPr>
                <w:rFonts w:ascii="Times New Roman" w:eastAsia="Times New Roman" w:hAnsi="Times New Roman" w:cs="Times New Roman"/>
                <w:sz w:val="20"/>
                <w:szCs w:val="20"/>
              </w:rPr>
            </w:pPr>
            <w:r w:rsidRPr="00CA6E74">
              <w:rPr>
                <w:rFonts w:ascii="Times New Roman" w:eastAsia="Times New Roman" w:hAnsi="Times New Roman" w:cs="Times New Roman"/>
                <w:sz w:val="20"/>
                <w:szCs w:val="20"/>
              </w:rPr>
              <w:t>Binary</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A6E74" w:rsidRPr="00CA6E74" w:rsidRDefault="00CA6E74" w:rsidP="00CA6E74">
            <w:pPr>
              <w:spacing w:after="240" w:line="240" w:lineRule="auto"/>
              <w:rPr>
                <w:rFonts w:ascii="Times New Roman" w:eastAsia="Times New Roman" w:hAnsi="Times New Roman" w:cs="Times New Roman"/>
                <w:sz w:val="20"/>
                <w:szCs w:val="20"/>
              </w:rPr>
            </w:pPr>
            <w:r w:rsidRPr="00CA6E74">
              <w:rPr>
                <w:rFonts w:ascii="Times New Roman" w:eastAsia="Times New Roman" w:hAnsi="Times New Roman" w:cs="Times New Roman"/>
                <w:sz w:val="20"/>
                <w:szCs w:val="20"/>
              </w:rPr>
              <w:t>hypergeometric prob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CA6E74" w:rsidRPr="00CA6E74" w:rsidRDefault="00CA6E74" w:rsidP="00CA6E74">
            <w:pPr>
              <w:spacing w:after="240" w:line="240" w:lineRule="auto"/>
              <w:rPr>
                <w:rFonts w:ascii="Times New Roman" w:eastAsia="Times New Roman" w:hAnsi="Times New Roman" w:cs="Times New Roman"/>
                <w:sz w:val="20"/>
                <w:szCs w:val="20"/>
              </w:rPr>
            </w:pPr>
            <w:r w:rsidRPr="00CA6E74">
              <w:rPr>
                <w:rFonts w:ascii="Times New Roman" w:eastAsia="Times New Roman" w:hAnsi="Times New Roman" w:cs="Times New Roman"/>
                <w:sz w:val="20"/>
                <w:szCs w:val="20"/>
              </w:rPr>
              <w:t>Fisher's exact test</w:t>
            </w:r>
          </w:p>
        </w:tc>
      </w:tr>
      <w:tr w:rsidR="00CA6E74" w:rsidRPr="00CA6E74" w:rsidTr="00CA6E74">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6E74" w:rsidRPr="00CA6E74" w:rsidRDefault="00CA6E74" w:rsidP="00CA6E74">
            <w:pPr>
              <w:spacing w:after="240" w:line="240" w:lineRule="auto"/>
              <w:rPr>
                <w:rFonts w:ascii="Times New Roman" w:eastAsia="Times New Roman" w:hAnsi="Times New Roman" w:cs="Times New Roman"/>
                <w:sz w:val="20"/>
                <w:szCs w:val="20"/>
              </w:rPr>
            </w:pPr>
            <w:r w:rsidRPr="00CA6E74">
              <w:rPr>
                <w:rFonts w:ascii="Times New Roman" w:eastAsia="Times New Roman" w:hAnsi="Times New Roman" w:cs="Times New Roman"/>
                <w:sz w:val="20"/>
                <w:szCs w:val="20"/>
              </w:rPr>
              <w:t>Raw data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6E74" w:rsidRPr="00CA6E74" w:rsidRDefault="00CA6E74" w:rsidP="00CA6E74">
            <w:pPr>
              <w:spacing w:after="240" w:line="240" w:lineRule="auto"/>
              <w:rPr>
                <w:rFonts w:ascii="Times New Roman" w:eastAsia="Times New Roman" w:hAnsi="Times New Roman" w:cs="Times New Roman"/>
                <w:sz w:val="20"/>
                <w:szCs w:val="20"/>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CA6E74" w:rsidRPr="00CA6E74" w:rsidRDefault="00CA6E74" w:rsidP="00CA6E74">
            <w:pPr>
              <w:spacing w:after="240" w:line="240" w:lineRule="auto"/>
              <w:rPr>
                <w:rFonts w:ascii="Times New Roman" w:eastAsia="Times New Roman" w:hAnsi="Times New Roman" w:cs="Times New Roman"/>
                <w:sz w:val="20"/>
                <w:szCs w:val="20"/>
              </w:rPr>
            </w:pPr>
            <w:r w:rsidRPr="00CA6E74">
              <w:rPr>
                <w:rFonts w:ascii="Times New Roman" w:eastAsia="Times New Roman" w:hAnsi="Times New Roman" w:cs="Times New Roman"/>
                <w:sz w:val="20"/>
                <w:szCs w:val="20"/>
              </w:rPr>
              <w:t>ordinary permutation test</w:t>
            </w:r>
          </w:p>
        </w:tc>
      </w:tr>
    </w:tbl>
    <w:p w:rsidR="00CA6E74" w:rsidRPr="00CA6E74" w:rsidRDefault="00CA6E74" w:rsidP="00CA6E74">
      <w:pPr>
        <w:numPr>
          <w:ilvl w:val="2"/>
          <w:numId w:val="8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i/>
          <w:iCs/>
          <w:color w:val="333333"/>
          <w:sz w:val="20"/>
          <w:szCs w:val="20"/>
        </w:rPr>
        <w:lastRenderedPageBreak/>
        <w:t>**Note</w:t>
      </w:r>
      <w:r w:rsidRPr="00CA6E74">
        <w:rPr>
          <w:rFonts w:ascii="Helvetica" w:eastAsia="Times New Roman" w:hAnsi="Helvetica" w:cs="Helvetica"/>
          <w:color w:val="333333"/>
          <w:sz w:val="20"/>
          <w:szCs w:val="20"/>
        </w:rPr>
        <w:t>*: randomization tests are exactly permutation tests, with a different motivation *</w:t>
      </w:r>
    </w:p>
    <w:p w:rsidR="00CA6E74" w:rsidRPr="00CA6E74" w:rsidRDefault="00CA6E74" w:rsidP="00CA6E74">
      <w:pPr>
        <w:numPr>
          <w:ilvl w:val="2"/>
          <w:numId w:val="8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For matched data, one can randomize the signs</w:t>
      </w:r>
    </w:p>
    <w:p w:rsidR="00CA6E74" w:rsidRPr="00CA6E74" w:rsidRDefault="00CA6E74" w:rsidP="00CA6E74">
      <w:pPr>
        <w:numPr>
          <w:ilvl w:val="2"/>
          <w:numId w:val="8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For ranks, this results in the </w:t>
      </w:r>
      <w:r w:rsidRPr="00CA6E74">
        <w:rPr>
          <w:rFonts w:ascii="Helvetica" w:eastAsia="Times New Roman" w:hAnsi="Helvetica" w:cs="Helvetica"/>
          <w:b/>
          <w:bCs/>
          <w:color w:val="333333"/>
          <w:sz w:val="20"/>
          <w:szCs w:val="20"/>
        </w:rPr>
        <w:t>signed rank test</w:t>
      </w:r>
    </w:p>
    <w:p w:rsidR="00CA6E74" w:rsidRPr="00CA6E74" w:rsidRDefault="00CA6E74" w:rsidP="00CA6E74">
      <w:pPr>
        <w:numPr>
          <w:ilvl w:val="2"/>
          <w:numId w:val="8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Permutation strategies work for regression by permuting a regressor of interest</w:t>
      </w:r>
    </w:p>
    <w:p w:rsidR="00CA6E74" w:rsidRPr="00CA6E74" w:rsidRDefault="00CA6E74" w:rsidP="00CA6E74">
      <w:pPr>
        <w:numPr>
          <w:ilvl w:val="2"/>
          <w:numId w:val="8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Permutation tests work very well in multivariate settings</w:t>
      </w:r>
    </w:p>
    <w:p w:rsidR="00CA6E74" w:rsidRPr="00CA6E74" w:rsidRDefault="00CA6E74" w:rsidP="00CA6E74">
      <w:pPr>
        <w:numPr>
          <w:ilvl w:val="1"/>
          <w:numId w:val="8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b/>
          <w:bCs/>
          <w:i/>
          <w:iCs/>
          <w:color w:val="333333"/>
          <w:sz w:val="20"/>
          <w:szCs w:val="20"/>
        </w:rPr>
        <w:t>example</w:t>
      </w:r>
    </w:p>
    <w:p w:rsidR="00CA6E74" w:rsidRPr="00CA6E74" w:rsidRDefault="00CA6E74" w:rsidP="00CA6E74">
      <w:pPr>
        <w:numPr>
          <w:ilvl w:val="2"/>
          <w:numId w:val="81"/>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we will compare groups </w:t>
      </w:r>
      <w:r w:rsidRPr="00CA6E74">
        <w:rPr>
          <w:rFonts w:ascii="Helvetica" w:eastAsia="Times New Roman" w:hAnsi="Helvetica" w:cs="Helvetica"/>
          <w:b/>
          <w:bCs/>
          <w:color w:val="333333"/>
          <w:sz w:val="20"/>
          <w:szCs w:val="20"/>
        </w:rPr>
        <w:t>B</w:t>
      </w:r>
      <w:r w:rsidRPr="00CA6E74">
        <w:rPr>
          <w:rFonts w:ascii="Helvetica" w:eastAsia="Times New Roman" w:hAnsi="Helvetica" w:cs="Helvetica"/>
          <w:color w:val="333333"/>
          <w:sz w:val="20"/>
          <w:szCs w:val="20"/>
        </w:rPr>
        <w:t> and </w:t>
      </w:r>
      <w:r w:rsidRPr="00CA6E74">
        <w:rPr>
          <w:rFonts w:ascii="Helvetica" w:eastAsia="Times New Roman" w:hAnsi="Helvetica" w:cs="Helvetica"/>
          <w:b/>
          <w:bCs/>
          <w:color w:val="333333"/>
          <w:sz w:val="20"/>
          <w:szCs w:val="20"/>
        </w:rPr>
        <w:t>C</w:t>
      </w:r>
      <w:r w:rsidRPr="00CA6E74">
        <w:rPr>
          <w:rFonts w:ascii="Helvetica" w:eastAsia="Times New Roman" w:hAnsi="Helvetica" w:cs="Helvetica"/>
          <w:color w:val="333333"/>
          <w:sz w:val="20"/>
          <w:szCs w:val="20"/>
        </w:rPr>
        <w:t> in this dataset for null hypothesis $H_0:$ there are no difference between the groups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load</w:t>
      </w:r>
      <w:proofErr w:type="gramEnd"/>
      <w:r w:rsidRPr="00CA6E74">
        <w:rPr>
          <w:rFonts w:ascii="Consolas" w:eastAsia="Times New Roman" w:hAnsi="Consolas" w:cs="Consolas"/>
          <w:color w:val="969896"/>
          <w:sz w:val="20"/>
          <w:szCs w:val="20"/>
        </w:rPr>
        <w:t xml:space="preserve"> data</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data(</w:t>
      </w:r>
      <w:proofErr w:type="gramEnd"/>
      <w:r w:rsidRPr="00CA6E74">
        <w:rPr>
          <w:rFonts w:ascii="Consolas" w:eastAsia="Times New Roman" w:hAnsi="Consolas" w:cs="Consolas"/>
          <w:color w:val="333333"/>
          <w:sz w:val="20"/>
          <w:szCs w:val="20"/>
        </w:rPr>
        <w:t>InsectSprays)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plot</w:t>
      </w:r>
      <w:proofErr w:type="gramEnd"/>
      <w:r w:rsidRPr="00CA6E74">
        <w:rPr>
          <w:rFonts w:ascii="Consolas" w:eastAsia="Times New Roman" w:hAnsi="Consolas" w:cs="Consolas"/>
          <w:color w:val="969896"/>
          <w:sz w:val="20"/>
          <w:szCs w:val="20"/>
        </w:rPr>
        <w:t xml:space="preserve"> boxplot of dataset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ggplot(</w:t>
      </w:r>
      <w:proofErr w:type="gramEnd"/>
      <w:r w:rsidRPr="00CA6E74">
        <w:rPr>
          <w:rFonts w:ascii="Consolas" w:eastAsia="Times New Roman" w:hAnsi="Consolas" w:cs="Consolas"/>
          <w:color w:val="333333"/>
          <w:sz w:val="20"/>
          <w:szCs w:val="20"/>
        </w:rPr>
        <w:t xml:space="preserve">InsectSprays, aes(spray, count, </w:t>
      </w:r>
      <w:r w:rsidRPr="00CA6E74">
        <w:rPr>
          <w:rFonts w:ascii="Consolas" w:eastAsia="Times New Roman" w:hAnsi="Consolas" w:cs="Consolas"/>
          <w:color w:val="ED6A43"/>
          <w:sz w:val="20"/>
          <w:szCs w:val="20"/>
        </w:rPr>
        <w:t>fill</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spray))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geom_boxplot()</w:t>
      </w:r>
    </w:p>
    <w:p w:rsidR="00CA6E74" w:rsidRPr="00CA6E74" w:rsidRDefault="00CA6E74" w:rsidP="00CA6E74">
      <w:pPr>
        <w:numPr>
          <w:ilvl w:val="0"/>
          <w:numId w:val="82"/>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we will compare groups </w:t>
      </w:r>
      <w:r w:rsidRPr="00CA6E74">
        <w:rPr>
          <w:rFonts w:ascii="Helvetica" w:eastAsia="Times New Roman" w:hAnsi="Helvetica" w:cs="Helvetica"/>
          <w:b/>
          <w:bCs/>
          <w:color w:val="333333"/>
          <w:sz w:val="20"/>
          <w:szCs w:val="20"/>
        </w:rPr>
        <w:t>B</w:t>
      </w:r>
      <w:r w:rsidRPr="00CA6E74">
        <w:rPr>
          <w:rFonts w:ascii="Helvetica" w:eastAsia="Times New Roman" w:hAnsi="Helvetica" w:cs="Helvetica"/>
          <w:color w:val="333333"/>
          <w:sz w:val="20"/>
          <w:szCs w:val="20"/>
        </w:rPr>
        <w:t> and </w:t>
      </w:r>
      <w:r w:rsidRPr="00CA6E74">
        <w:rPr>
          <w:rFonts w:ascii="Helvetica" w:eastAsia="Times New Roman" w:hAnsi="Helvetica" w:cs="Helvetica"/>
          <w:b/>
          <w:bCs/>
          <w:color w:val="333333"/>
          <w:sz w:val="20"/>
          <w:szCs w:val="20"/>
        </w:rPr>
        <w:t>C</w:t>
      </w:r>
      <w:r w:rsidRPr="00CA6E74">
        <w:rPr>
          <w:rFonts w:ascii="Helvetica" w:eastAsia="Times New Roman" w:hAnsi="Helvetica" w:cs="Helvetica"/>
          <w:color w:val="333333"/>
          <w:sz w:val="20"/>
          <w:szCs w:val="20"/>
        </w:rPr>
        <w:t> in this dataset for null hypothesis $H_0:$ there are no difference between the groups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subset</w:t>
      </w:r>
      <w:proofErr w:type="gramEnd"/>
      <w:r w:rsidRPr="00CA6E74">
        <w:rPr>
          <w:rFonts w:ascii="Consolas" w:eastAsia="Times New Roman" w:hAnsi="Consolas" w:cs="Consolas"/>
          <w:color w:val="969896"/>
          <w:sz w:val="20"/>
          <w:szCs w:val="20"/>
        </w:rPr>
        <w:t xml:space="preserve"> to only "B" and "C" groups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subdata</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InsectSprays[InsectSprays</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spray </w:t>
      </w:r>
      <w:r w:rsidRPr="00CA6E74">
        <w:rPr>
          <w:rFonts w:ascii="Consolas" w:eastAsia="Times New Roman" w:hAnsi="Consolas" w:cs="Consolas"/>
          <w:color w:val="A71D5D"/>
          <w:sz w:val="20"/>
          <w:szCs w:val="20"/>
        </w:rPr>
        <w:t>%in%</w:t>
      </w:r>
      <w:r w:rsidRPr="00CA6E74">
        <w:rPr>
          <w:rFonts w:ascii="Consolas" w:eastAsia="Times New Roman" w:hAnsi="Consolas" w:cs="Consolas"/>
          <w:color w:val="333333"/>
          <w:sz w:val="20"/>
          <w:szCs w:val="20"/>
        </w:rPr>
        <w:t xml:space="preserve"> c(</w:t>
      </w:r>
      <w:r w:rsidRPr="00CA6E74">
        <w:rPr>
          <w:rFonts w:ascii="Consolas" w:eastAsia="Times New Roman" w:hAnsi="Consolas" w:cs="Consolas"/>
          <w:color w:val="183691"/>
          <w:sz w:val="20"/>
          <w:szCs w:val="20"/>
        </w:rPr>
        <w:t>"B"</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183691"/>
          <w:sz w:val="20"/>
          <w:szCs w:val="20"/>
        </w:rPr>
        <w:t>"C"</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values</w:t>
      </w:r>
      <w:proofErr w:type="gramEnd"/>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y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subdata</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count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xml:space="preserve"># </w:t>
      </w:r>
      <w:proofErr w:type="gramStart"/>
      <w:r w:rsidRPr="00CA6E74">
        <w:rPr>
          <w:rFonts w:ascii="Consolas" w:eastAsia="Times New Roman" w:hAnsi="Consolas" w:cs="Consolas"/>
          <w:color w:val="969896"/>
          <w:sz w:val="20"/>
          <w:szCs w:val="20"/>
        </w:rPr>
        <w:t>labels</w:t>
      </w:r>
      <w:proofErr w:type="gramEnd"/>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group</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as.character(subdata</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spray)</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find mean difference between the groups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795DA3"/>
          <w:sz w:val="20"/>
          <w:szCs w:val="20"/>
        </w:rPr>
        <w:t>testStat</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function</w:t>
      </w:r>
      <w:r w:rsidRPr="00CA6E74">
        <w:rPr>
          <w:rFonts w:ascii="Consolas" w:eastAsia="Times New Roman" w:hAnsi="Consolas" w:cs="Consolas"/>
          <w:color w:val="333333"/>
          <w:sz w:val="20"/>
          <w:szCs w:val="20"/>
        </w:rPr>
        <w:t xml:space="preserve">(w, g) mean(w[g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183691"/>
          <w:sz w:val="20"/>
          <w:szCs w:val="20"/>
        </w:rPr>
        <w:t>"B"</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mean(w[g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183691"/>
          <w:sz w:val="20"/>
          <w:szCs w:val="20"/>
        </w:rPr>
        <w:t>"C"</w:t>
      </w:r>
      <w:r w:rsidRPr="00CA6E74">
        <w:rPr>
          <w:rFonts w:ascii="Consolas" w:eastAsia="Times New Roman" w:hAnsi="Consolas" w:cs="Consolas"/>
          <w:color w:val="333333"/>
          <w:sz w:val="20"/>
          <w:szCs w:val="20"/>
        </w:rPr>
        <w:t>])</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observedStat</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testStat(y, group)</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observedStat</w:t>
      </w:r>
      <w:proofErr w:type="gramEnd"/>
    </w:p>
    <w:p w:rsidR="00CA6E74" w:rsidRPr="00CA6E74" w:rsidRDefault="00CA6E74" w:rsidP="00CA6E74">
      <w:pPr>
        <w:numPr>
          <w:ilvl w:val="0"/>
          <w:numId w:val="83"/>
        </w:numPr>
        <w:spacing w:beforeAutospacing="1" w:after="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the observed difference between the groups is </w:t>
      </w:r>
      <w:r w:rsidRPr="00CA6E74">
        <w:rPr>
          <w:rFonts w:ascii="Consolas" w:eastAsia="Times New Roman" w:hAnsi="Consolas" w:cs="Consolas"/>
          <w:color w:val="333333"/>
          <w:sz w:val="20"/>
          <w:szCs w:val="20"/>
        </w:rPr>
        <w:t>r observedStat</w:t>
      </w:r>
    </w:p>
    <w:p w:rsidR="00CA6E74" w:rsidRPr="00CA6E74" w:rsidRDefault="00CA6E74" w:rsidP="00CA6E74">
      <w:pPr>
        <w:numPr>
          <w:ilvl w:val="0"/>
          <w:numId w:val="83"/>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now we changed the resample the lables for groups </w:t>
      </w:r>
      <w:r w:rsidRPr="00CA6E74">
        <w:rPr>
          <w:rFonts w:ascii="Helvetica" w:eastAsia="Times New Roman" w:hAnsi="Helvetica" w:cs="Helvetica"/>
          <w:b/>
          <w:bCs/>
          <w:color w:val="333333"/>
          <w:sz w:val="20"/>
          <w:szCs w:val="20"/>
        </w:rPr>
        <w:t>B</w:t>
      </w:r>
      <w:r w:rsidRPr="00CA6E74">
        <w:rPr>
          <w:rFonts w:ascii="Helvetica" w:eastAsia="Times New Roman" w:hAnsi="Helvetica" w:cs="Helvetica"/>
          <w:color w:val="333333"/>
          <w:sz w:val="20"/>
          <w:szCs w:val="20"/>
        </w:rPr>
        <w:t> and </w:t>
      </w:r>
      <w:r w:rsidRPr="00CA6E74">
        <w:rPr>
          <w:rFonts w:ascii="Helvetica" w:eastAsia="Times New Roman" w:hAnsi="Helvetica" w:cs="Helvetica"/>
          <w:b/>
          <w:bCs/>
          <w:color w:val="333333"/>
          <w:sz w:val="20"/>
          <w:szCs w:val="20"/>
        </w:rPr>
        <w:t>C</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create 10000 permutations of the data with the labels' changed</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permutations</w:t>
      </w:r>
      <w:proofErr w:type="gramEnd"/>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&lt;-</w:t>
      </w:r>
      <w:r w:rsidRPr="00CA6E74">
        <w:rPr>
          <w:rFonts w:ascii="Consolas" w:eastAsia="Times New Roman" w:hAnsi="Consolas" w:cs="Consolas"/>
          <w:color w:val="333333"/>
          <w:sz w:val="20"/>
          <w:szCs w:val="20"/>
        </w:rPr>
        <w:t xml:space="preserve"> sapply(</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10000</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function</w:t>
      </w:r>
      <w:r w:rsidRPr="00CA6E74">
        <w:rPr>
          <w:rFonts w:ascii="Consolas" w:eastAsia="Times New Roman" w:hAnsi="Consolas" w:cs="Consolas"/>
          <w:color w:val="333333"/>
          <w:sz w:val="20"/>
          <w:szCs w:val="20"/>
        </w:rPr>
        <w:t>(i) testStat(y, sample(group)))</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t># find the number of permutations whose difference that is bigger than the observed</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mean(</w:t>
      </w:r>
      <w:proofErr w:type="gramEnd"/>
      <w:r w:rsidRPr="00CA6E74">
        <w:rPr>
          <w:rFonts w:ascii="Consolas" w:eastAsia="Times New Roman" w:hAnsi="Consolas" w:cs="Consolas"/>
          <w:color w:val="333333"/>
          <w:sz w:val="20"/>
          <w:szCs w:val="20"/>
        </w:rPr>
        <w:t xml:space="preserve">permutations </w:t>
      </w:r>
      <w:r w:rsidRPr="00CA6E74">
        <w:rPr>
          <w:rFonts w:ascii="Consolas" w:eastAsia="Times New Roman" w:hAnsi="Consolas" w:cs="Consolas"/>
          <w:color w:val="A71D5D"/>
          <w:sz w:val="20"/>
          <w:szCs w:val="20"/>
        </w:rPr>
        <w:t>&gt;</w:t>
      </w:r>
      <w:r w:rsidRPr="00CA6E74">
        <w:rPr>
          <w:rFonts w:ascii="Consolas" w:eastAsia="Times New Roman" w:hAnsi="Consolas" w:cs="Consolas"/>
          <w:color w:val="333333"/>
          <w:sz w:val="20"/>
          <w:szCs w:val="20"/>
        </w:rPr>
        <w:t xml:space="preserve"> observedStat)</w:t>
      </w:r>
    </w:p>
    <w:p w:rsidR="00CA6E74" w:rsidRPr="00CA6E74" w:rsidRDefault="00CA6E74" w:rsidP="00CA6E74">
      <w:pPr>
        <w:numPr>
          <w:ilvl w:val="0"/>
          <w:numId w:val="8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we created 1000 permutations from the observed dataset, and found </w:t>
      </w:r>
      <w:r w:rsidRPr="00CA6E74">
        <w:rPr>
          <w:rFonts w:ascii="Helvetica" w:eastAsia="Times New Roman" w:hAnsi="Helvetica" w:cs="Helvetica"/>
          <w:b/>
          <w:bCs/>
          <w:i/>
          <w:iCs/>
          <w:color w:val="333333"/>
          <w:sz w:val="20"/>
          <w:szCs w:val="20"/>
        </w:rPr>
        <w:t>no datasets</w:t>
      </w:r>
      <w:r w:rsidRPr="00CA6E74">
        <w:rPr>
          <w:rFonts w:ascii="Helvetica" w:eastAsia="Times New Roman" w:hAnsi="Helvetica" w:cs="Helvetica"/>
          <w:color w:val="333333"/>
          <w:sz w:val="20"/>
          <w:szCs w:val="20"/>
        </w:rPr>
        <w:t> with mean differences between groups </w:t>
      </w:r>
      <w:r w:rsidRPr="00CA6E74">
        <w:rPr>
          <w:rFonts w:ascii="Helvetica" w:eastAsia="Times New Roman" w:hAnsi="Helvetica" w:cs="Helvetica"/>
          <w:b/>
          <w:bCs/>
          <w:color w:val="333333"/>
          <w:sz w:val="20"/>
          <w:szCs w:val="20"/>
        </w:rPr>
        <w:t>B</w:t>
      </w:r>
      <w:r w:rsidRPr="00CA6E74">
        <w:rPr>
          <w:rFonts w:ascii="Helvetica" w:eastAsia="Times New Roman" w:hAnsi="Helvetica" w:cs="Helvetica"/>
          <w:color w:val="333333"/>
          <w:sz w:val="20"/>
          <w:szCs w:val="20"/>
        </w:rPr>
        <w:t> and </w:t>
      </w:r>
      <w:r w:rsidRPr="00CA6E74">
        <w:rPr>
          <w:rFonts w:ascii="Helvetica" w:eastAsia="Times New Roman" w:hAnsi="Helvetica" w:cs="Helvetica"/>
          <w:b/>
          <w:bCs/>
          <w:color w:val="333333"/>
          <w:sz w:val="20"/>
          <w:szCs w:val="20"/>
        </w:rPr>
        <w:t>C</w:t>
      </w:r>
      <w:r w:rsidRPr="00CA6E74">
        <w:rPr>
          <w:rFonts w:ascii="Helvetica" w:eastAsia="Times New Roman" w:hAnsi="Helvetica" w:cs="Helvetica"/>
          <w:color w:val="333333"/>
          <w:sz w:val="20"/>
          <w:szCs w:val="20"/>
        </w:rPr>
        <w:t> larger than the original data</w:t>
      </w:r>
    </w:p>
    <w:p w:rsidR="00CA6E74" w:rsidRPr="00CA6E74" w:rsidRDefault="00CA6E74" w:rsidP="00CA6E74">
      <w:pPr>
        <w:numPr>
          <w:ilvl w:val="0"/>
          <w:numId w:val="8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therefore, p-value is very small and we can </w:t>
      </w:r>
      <w:r w:rsidRPr="00CA6E74">
        <w:rPr>
          <w:rFonts w:ascii="Helvetica" w:eastAsia="Times New Roman" w:hAnsi="Helvetica" w:cs="Helvetica"/>
          <w:b/>
          <w:bCs/>
          <w:i/>
          <w:iCs/>
          <w:color w:val="333333"/>
          <w:sz w:val="20"/>
          <w:szCs w:val="20"/>
        </w:rPr>
        <w:t>reject the null</w:t>
      </w:r>
      <w:r w:rsidRPr="00CA6E74">
        <w:rPr>
          <w:rFonts w:ascii="Helvetica" w:eastAsia="Times New Roman" w:hAnsi="Helvetica" w:cs="Helvetica"/>
          <w:color w:val="333333"/>
          <w:sz w:val="20"/>
          <w:szCs w:val="20"/>
        </w:rPr>
        <w:t> hypothesis with any reasonable $\alpha$ levels</w:t>
      </w:r>
    </w:p>
    <w:p w:rsidR="00CA6E74" w:rsidRPr="00CA6E74" w:rsidRDefault="00CA6E74" w:rsidP="00CA6E74">
      <w:pPr>
        <w:numPr>
          <w:ilvl w:val="0"/>
          <w:numId w:val="84"/>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below is the plot for the null distribution/permutations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CA6E74">
        <w:rPr>
          <w:rFonts w:ascii="Consolas" w:eastAsia="Times New Roman" w:hAnsi="Consolas" w:cs="Consolas"/>
          <w:color w:val="969896"/>
          <w:sz w:val="20"/>
          <w:szCs w:val="20"/>
        </w:rPr>
        <w:lastRenderedPageBreak/>
        <w:t xml:space="preserve"># </w:t>
      </w:r>
      <w:proofErr w:type="gramStart"/>
      <w:r w:rsidRPr="00CA6E74">
        <w:rPr>
          <w:rFonts w:ascii="Consolas" w:eastAsia="Times New Roman" w:hAnsi="Consolas" w:cs="Consolas"/>
          <w:color w:val="969896"/>
          <w:sz w:val="20"/>
          <w:szCs w:val="20"/>
        </w:rPr>
        <w:t>plot</w:t>
      </w:r>
      <w:proofErr w:type="gramEnd"/>
      <w:r w:rsidRPr="00CA6E74">
        <w:rPr>
          <w:rFonts w:ascii="Consolas" w:eastAsia="Times New Roman" w:hAnsi="Consolas" w:cs="Consolas"/>
          <w:color w:val="969896"/>
          <w:sz w:val="20"/>
          <w:szCs w:val="20"/>
        </w:rPr>
        <w:t xml:space="preserve"> distribution of permutations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CA6E74">
        <w:rPr>
          <w:rFonts w:ascii="Consolas" w:eastAsia="Times New Roman" w:hAnsi="Consolas" w:cs="Consolas"/>
          <w:color w:val="333333"/>
          <w:sz w:val="20"/>
          <w:szCs w:val="20"/>
        </w:rPr>
        <w:t>ggplot(</w:t>
      </w:r>
      <w:proofErr w:type="gramEnd"/>
      <w:r w:rsidRPr="00CA6E74">
        <w:rPr>
          <w:rFonts w:ascii="Consolas" w:eastAsia="Times New Roman" w:hAnsi="Consolas" w:cs="Consolas"/>
          <w:color w:val="A71D5D"/>
          <w:sz w:val="20"/>
          <w:szCs w:val="20"/>
        </w:rPr>
        <w:t>data.frame</w:t>
      </w:r>
      <w:r w:rsidRPr="00CA6E74">
        <w:rPr>
          <w:rFonts w:ascii="Consolas" w:eastAsia="Times New Roman" w:hAnsi="Consolas" w:cs="Consolas"/>
          <w:color w:val="333333"/>
          <w:sz w:val="20"/>
          <w:szCs w:val="20"/>
        </w:rPr>
        <w:t>(</w:t>
      </w:r>
      <w:r w:rsidRPr="00CA6E74">
        <w:rPr>
          <w:rFonts w:ascii="Consolas" w:eastAsia="Times New Roman" w:hAnsi="Consolas" w:cs="Consolas"/>
          <w:color w:val="ED6A43"/>
          <w:sz w:val="20"/>
          <w:szCs w:val="20"/>
        </w:rPr>
        <w:t>permutations</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permutations),</w:t>
      </w:r>
    </w:p>
    <w:p w:rsidR="00CA6E74" w:rsidRPr="00CA6E74" w:rsidRDefault="00CA6E74" w:rsidP="00CA6E7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r w:rsidRPr="00CA6E74">
        <w:rPr>
          <w:rFonts w:ascii="Consolas" w:eastAsia="Times New Roman" w:hAnsi="Consolas" w:cs="Consolas"/>
          <w:color w:val="333333"/>
          <w:sz w:val="20"/>
          <w:szCs w:val="20"/>
        </w:rPr>
        <w:t xml:space="preserve">           </w:t>
      </w:r>
      <w:proofErr w:type="gramStart"/>
      <w:r w:rsidRPr="00CA6E74">
        <w:rPr>
          <w:rFonts w:ascii="Consolas" w:eastAsia="Times New Roman" w:hAnsi="Consolas" w:cs="Consolas"/>
          <w:color w:val="333333"/>
          <w:sz w:val="20"/>
          <w:szCs w:val="20"/>
        </w:rPr>
        <w:t>aes(</w:t>
      </w:r>
      <w:proofErr w:type="gramEnd"/>
      <w:r w:rsidRPr="00CA6E74">
        <w:rPr>
          <w:rFonts w:ascii="Consolas" w:eastAsia="Times New Roman" w:hAnsi="Consolas" w:cs="Consolas"/>
          <w:color w:val="333333"/>
          <w:sz w:val="20"/>
          <w:szCs w:val="20"/>
        </w:rPr>
        <w:t xml:space="preserve">permutations))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geom_histogram(</w:t>
      </w:r>
      <w:r w:rsidRPr="00CA6E74">
        <w:rPr>
          <w:rFonts w:ascii="Consolas" w:eastAsia="Times New Roman" w:hAnsi="Consolas" w:cs="Consolas"/>
          <w:color w:val="ED6A43"/>
          <w:sz w:val="20"/>
          <w:szCs w:val="20"/>
        </w:rPr>
        <w:t>fill</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183691"/>
          <w:sz w:val="20"/>
          <w:szCs w:val="20"/>
        </w:rPr>
        <w:t>"lightblue"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color</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183691"/>
          <w:sz w:val="20"/>
          <w:szCs w:val="20"/>
        </w:rPr>
        <w:t>"black"</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ED6A43"/>
          <w:sz w:val="20"/>
          <w:szCs w:val="20"/>
        </w:rPr>
        <w:t>binwidth</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1</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geom_vline(</w:t>
      </w:r>
      <w:r w:rsidRPr="00CA6E74">
        <w:rPr>
          <w:rFonts w:ascii="Consolas" w:eastAsia="Times New Roman" w:hAnsi="Consolas" w:cs="Consolas"/>
          <w:color w:val="ED6A43"/>
          <w:sz w:val="20"/>
          <w:szCs w:val="20"/>
        </w:rPr>
        <w:t>xintercept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observedStat, </w:t>
      </w:r>
      <w:r w:rsidRPr="00CA6E74">
        <w:rPr>
          <w:rFonts w:ascii="Consolas" w:eastAsia="Times New Roman" w:hAnsi="Consolas" w:cs="Consolas"/>
          <w:color w:val="ED6A43"/>
          <w:sz w:val="20"/>
          <w:szCs w:val="20"/>
        </w:rPr>
        <w:t>size</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A71D5D"/>
          <w:sz w:val="20"/>
          <w:szCs w:val="20"/>
        </w:rPr>
        <w:t>=</w:t>
      </w:r>
      <w:r w:rsidRPr="00CA6E74">
        <w:rPr>
          <w:rFonts w:ascii="Consolas" w:eastAsia="Times New Roman" w:hAnsi="Consolas" w:cs="Consolas"/>
          <w:color w:val="333333"/>
          <w:sz w:val="20"/>
          <w:szCs w:val="20"/>
        </w:rPr>
        <w:t xml:space="preserve"> </w:t>
      </w:r>
      <w:r w:rsidRPr="00CA6E74">
        <w:rPr>
          <w:rFonts w:ascii="Consolas" w:eastAsia="Times New Roman" w:hAnsi="Consolas" w:cs="Consolas"/>
          <w:color w:val="0086B3"/>
          <w:sz w:val="20"/>
          <w:szCs w:val="20"/>
        </w:rPr>
        <w:t>2</w:t>
      </w:r>
      <w:r w:rsidRPr="00CA6E74">
        <w:rPr>
          <w:rFonts w:ascii="Consolas" w:eastAsia="Times New Roman" w:hAnsi="Consolas" w:cs="Consolas"/>
          <w:color w:val="333333"/>
          <w:sz w:val="20"/>
          <w:szCs w:val="20"/>
        </w:rPr>
        <w:t>)</w:t>
      </w:r>
    </w:p>
    <w:p w:rsidR="00CA6E74" w:rsidRPr="00CA6E74" w:rsidRDefault="00CA6E74" w:rsidP="00CA6E74">
      <w:pPr>
        <w:numPr>
          <w:ilvl w:val="0"/>
          <w:numId w:val="8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as we can see from the black line, the observed difference/statistic is very far from the mean $\rightarrow$ likely 0 is </w:t>
      </w:r>
      <w:r w:rsidRPr="00CA6E74">
        <w:rPr>
          <w:rFonts w:ascii="Helvetica" w:eastAsia="Times New Roman" w:hAnsi="Helvetica" w:cs="Helvetica"/>
          <w:b/>
          <w:bCs/>
          <w:i/>
          <w:iCs/>
          <w:color w:val="333333"/>
          <w:sz w:val="20"/>
          <w:szCs w:val="20"/>
        </w:rPr>
        <w:t>not</w:t>
      </w:r>
      <w:r w:rsidRPr="00CA6E74">
        <w:rPr>
          <w:rFonts w:ascii="Helvetica" w:eastAsia="Times New Roman" w:hAnsi="Helvetica" w:cs="Helvetica"/>
          <w:color w:val="333333"/>
          <w:sz w:val="20"/>
          <w:szCs w:val="20"/>
        </w:rPr>
        <w:t>the true difference</w:t>
      </w:r>
    </w:p>
    <w:p w:rsidR="00CA6E74" w:rsidRPr="00CA6E74" w:rsidRDefault="00CA6E74" w:rsidP="00CA6E74">
      <w:pPr>
        <w:numPr>
          <w:ilvl w:val="1"/>
          <w:numId w:val="85"/>
        </w:numPr>
        <w:spacing w:before="100" w:beforeAutospacing="1" w:after="100" w:afterAutospacing="1" w:line="384" w:lineRule="atLeast"/>
        <w:rPr>
          <w:rFonts w:ascii="Helvetica" w:eastAsia="Times New Roman" w:hAnsi="Helvetica" w:cs="Helvetica"/>
          <w:color w:val="333333"/>
          <w:sz w:val="20"/>
          <w:szCs w:val="20"/>
        </w:rPr>
      </w:pPr>
      <w:r w:rsidRPr="00CA6E74">
        <w:rPr>
          <w:rFonts w:ascii="Helvetica" w:eastAsia="Times New Roman" w:hAnsi="Helvetica" w:cs="Helvetica"/>
          <w:color w:val="333333"/>
          <w:sz w:val="20"/>
          <w:szCs w:val="20"/>
        </w:rPr>
        <w:t>with this information, formal confidence intervals can be constructed and p-values can be calculated</w:t>
      </w:r>
    </w:p>
    <w:p w:rsidR="00A055A4" w:rsidRPr="00CA6E74" w:rsidRDefault="00A055A4">
      <w:pPr>
        <w:rPr>
          <w:sz w:val="20"/>
          <w:szCs w:val="20"/>
        </w:rPr>
      </w:pPr>
    </w:p>
    <w:sectPr w:rsidR="00A055A4" w:rsidRPr="00CA6E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958EE"/>
    <w:multiLevelType w:val="multilevel"/>
    <w:tmpl w:val="D06AF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77A26"/>
    <w:multiLevelType w:val="multilevel"/>
    <w:tmpl w:val="BF3C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F0AA7"/>
    <w:multiLevelType w:val="multilevel"/>
    <w:tmpl w:val="B87031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7608B5"/>
    <w:multiLevelType w:val="multilevel"/>
    <w:tmpl w:val="5652F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0E430F"/>
    <w:multiLevelType w:val="multilevel"/>
    <w:tmpl w:val="D5CEF9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0C503D"/>
    <w:multiLevelType w:val="multilevel"/>
    <w:tmpl w:val="E8524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1B0FD1"/>
    <w:multiLevelType w:val="multilevel"/>
    <w:tmpl w:val="CF1C1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F11C8B"/>
    <w:multiLevelType w:val="multilevel"/>
    <w:tmpl w:val="93247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2072DE"/>
    <w:multiLevelType w:val="multilevel"/>
    <w:tmpl w:val="EB34B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1B6C22"/>
    <w:multiLevelType w:val="multilevel"/>
    <w:tmpl w:val="417C9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AA306E"/>
    <w:multiLevelType w:val="multilevel"/>
    <w:tmpl w:val="460A7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96123B"/>
    <w:multiLevelType w:val="hybridMultilevel"/>
    <w:tmpl w:val="4F3C43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2019C3"/>
    <w:multiLevelType w:val="multilevel"/>
    <w:tmpl w:val="291EC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671A59"/>
    <w:multiLevelType w:val="multilevel"/>
    <w:tmpl w:val="F01A99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F27D95"/>
    <w:multiLevelType w:val="multilevel"/>
    <w:tmpl w:val="15C23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926EE0"/>
    <w:multiLevelType w:val="multilevel"/>
    <w:tmpl w:val="C95C54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E049A1"/>
    <w:multiLevelType w:val="multilevel"/>
    <w:tmpl w:val="ECAC3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216F43"/>
    <w:multiLevelType w:val="multilevel"/>
    <w:tmpl w:val="59B27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5D765C"/>
    <w:multiLevelType w:val="multilevel"/>
    <w:tmpl w:val="F1A87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186779"/>
    <w:multiLevelType w:val="multilevel"/>
    <w:tmpl w:val="A2E019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701DD4"/>
    <w:multiLevelType w:val="multilevel"/>
    <w:tmpl w:val="E934F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F46402"/>
    <w:multiLevelType w:val="multilevel"/>
    <w:tmpl w:val="D7E89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710508"/>
    <w:multiLevelType w:val="multilevel"/>
    <w:tmpl w:val="53B26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7E7835"/>
    <w:multiLevelType w:val="multilevel"/>
    <w:tmpl w:val="BDFAA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8E79A8"/>
    <w:multiLevelType w:val="multilevel"/>
    <w:tmpl w:val="CAF0E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A62DD7"/>
    <w:multiLevelType w:val="multilevel"/>
    <w:tmpl w:val="959E3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293FD9"/>
    <w:multiLevelType w:val="multilevel"/>
    <w:tmpl w:val="6A12A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501727"/>
    <w:multiLevelType w:val="multilevel"/>
    <w:tmpl w:val="F1CCB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192FEA"/>
    <w:multiLevelType w:val="multilevel"/>
    <w:tmpl w:val="D722C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2208B9"/>
    <w:multiLevelType w:val="multilevel"/>
    <w:tmpl w:val="A4026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7255A2"/>
    <w:multiLevelType w:val="multilevel"/>
    <w:tmpl w:val="D39EF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726DA9"/>
    <w:multiLevelType w:val="multilevel"/>
    <w:tmpl w:val="5BCAE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0B54EC"/>
    <w:multiLevelType w:val="multilevel"/>
    <w:tmpl w:val="51769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7A080A"/>
    <w:multiLevelType w:val="multilevel"/>
    <w:tmpl w:val="27BA6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415480"/>
    <w:multiLevelType w:val="multilevel"/>
    <w:tmpl w:val="F4D67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F64AA5"/>
    <w:multiLevelType w:val="multilevel"/>
    <w:tmpl w:val="C4C2B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8596765"/>
    <w:multiLevelType w:val="multilevel"/>
    <w:tmpl w:val="B26E9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8055EF"/>
    <w:multiLevelType w:val="multilevel"/>
    <w:tmpl w:val="04545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F96459"/>
    <w:multiLevelType w:val="multilevel"/>
    <w:tmpl w:val="F034A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5E1D82"/>
    <w:multiLevelType w:val="multilevel"/>
    <w:tmpl w:val="6CEE5C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6A48DB"/>
    <w:multiLevelType w:val="multilevel"/>
    <w:tmpl w:val="62C47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8638B2"/>
    <w:multiLevelType w:val="multilevel"/>
    <w:tmpl w:val="68027B78"/>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10E6D2D"/>
    <w:multiLevelType w:val="multilevel"/>
    <w:tmpl w:val="4EDCE6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2A86D21"/>
    <w:multiLevelType w:val="multilevel"/>
    <w:tmpl w:val="D6948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32535E4"/>
    <w:multiLevelType w:val="multilevel"/>
    <w:tmpl w:val="3CEEF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3CA6A3A"/>
    <w:multiLevelType w:val="multilevel"/>
    <w:tmpl w:val="FA8A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B503D4"/>
    <w:multiLevelType w:val="multilevel"/>
    <w:tmpl w:val="1E1C7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5E93D3C"/>
    <w:multiLevelType w:val="multilevel"/>
    <w:tmpl w:val="C6CE40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6A03B15"/>
    <w:multiLevelType w:val="multilevel"/>
    <w:tmpl w:val="8654A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A57778"/>
    <w:multiLevelType w:val="multilevel"/>
    <w:tmpl w:val="02FCFB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75B3E3E"/>
    <w:multiLevelType w:val="multilevel"/>
    <w:tmpl w:val="01161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BA51DA"/>
    <w:multiLevelType w:val="multilevel"/>
    <w:tmpl w:val="D43A4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5B1676"/>
    <w:multiLevelType w:val="multilevel"/>
    <w:tmpl w:val="DD8A7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9B3932"/>
    <w:multiLevelType w:val="multilevel"/>
    <w:tmpl w:val="04744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9779D4"/>
    <w:multiLevelType w:val="multilevel"/>
    <w:tmpl w:val="0E3A1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D446E41"/>
    <w:multiLevelType w:val="multilevel"/>
    <w:tmpl w:val="0C686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F217EF"/>
    <w:multiLevelType w:val="multilevel"/>
    <w:tmpl w:val="C08E9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4733B3"/>
    <w:multiLevelType w:val="multilevel"/>
    <w:tmpl w:val="30B01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9747B9D"/>
    <w:multiLevelType w:val="multilevel"/>
    <w:tmpl w:val="2236B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AE67E94"/>
    <w:multiLevelType w:val="multilevel"/>
    <w:tmpl w:val="ADAE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BAD3913"/>
    <w:multiLevelType w:val="multilevel"/>
    <w:tmpl w:val="77627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DCE65AC"/>
    <w:multiLevelType w:val="multilevel"/>
    <w:tmpl w:val="6E6C9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D675A1"/>
    <w:multiLevelType w:val="multilevel"/>
    <w:tmpl w:val="D0AAC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064359E"/>
    <w:multiLevelType w:val="multilevel"/>
    <w:tmpl w:val="4F722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21056D7"/>
    <w:multiLevelType w:val="multilevel"/>
    <w:tmpl w:val="A016E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27624B7"/>
    <w:multiLevelType w:val="multilevel"/>
    <w:tmpl w:val="877AC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2FE7F75"/>
    <w:multiLevelType w:val="multilevel"/>
    <w:tmpl w:val="19563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37D1158"/>
    <w:multiLevelType w:val="multilevel"/>
    <w:tmpl w:val="0F684D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8166465"/>
    <w:multiLevelType w:val="multilevel"/>
    <w:tmpl w:val="7A08E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B8235F2"/>
    <w:multiLevelType w:val="multilevel"/>
    <w:tmpl w:val="A5380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CB1004E"/>
    <w:multiLevelType w:val="multilevel"/>
    <w:tmpl w:val="A5E6D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D7A319D"/>
    <w:multiLevelType w:val="multilevel"/>
    <w:tmpl w:val="34CE2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DA811D4"/>
    <w:multiLevelType w:val="multilevel"/>
    <w:tmpl w:val="675E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DC55D4C"/>
    <w:multiLevelType w:val="multilevel"/>
    <w:tmpl w:val="FB14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0B528F2"/>
    <w:multiLevelType w:val="multilevel"/>
    <w:tmpl w:val="F3CA2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1A16C4B"/>
    <w:multiLevelType w:val="multilevel"/>
    <w:tmpl w:val="A8288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263155B"/>
    <w:multiLevelType w:val="multilevel"/>
    <w:tmpl w:val="E9840E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4A6498F"/>
    <w:multiLevelType w:val="multilevel"/>
    <w:tmpl w:val="5FBC2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61C67F9"/>
    <w:multiLevelType w:val="multilevel"/>
    <w:tmpl w:val="349C9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8093DF8"/>
    <w:multiLevelType w:val="multilevel"/>
    <w:tmpl w:val="1AD6C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B1F3764"/>
    <w:multiLevelType w:val="multilevel"/>
    <w:tmpl w:val="59BABF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BCE70CC"/>
    <w:multiLevelType w:val="multilevel"/>
    <w:tmpl w:val="46885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FAC4AAC"/>
    <w:multiLevelType w:val="multilevel"/>
    <w:tmpl w:val="CAE42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64"/>
  </w:num>
  <w:num w:numId="3">
    <w:abstractNumId w:val="49"/>
  </w:num>
  <w:num w:numId="4">
    <w:abstractNumId w:val="5"/>
  </w:num>
  <w:num w:numId="5">
    <w:abstractNumId w:val="1"/>
  </w:num>
  <w:num w:numId="6">
    <w:abstractNumId w:val="55"/>
  </w:num>
  <w:num w:numId="7">
    <w:abstractNumId w:val="15"/>
  </w:num>
  <w:num w:numId="8">
    <w:abstractNumId w:val="38"/>
  </w:num>
  <w:num w:numId="9">
    <w:abstractNumId w:val="40"/>
  </w:num>
  <w:num w:numId="10">
    <w:abstractNumId w:val="30"/>
  </w:num>
  <w:num w:numId="11">
    <w:abstractNumId w:val="35"/>
  </w:num>
  <w:num w:numId="12">
    <w:abstractNumId w:val="57"/>
  </w:num>
  <w:num w:numId="13">
    <w:abstractNumId w:val="73"/>
  </w:num>
  <w:num w:numId="14">
    <w:abstractNumId w:val="18"/>
  </w:num>
  <w:num w:numId="15">
    <w:abstractNumId w:val="6"/>
  </w:num>
  <w:num w:numId="16">
    <w:abstractNumId w:val="31"/>
  </w:num>
  <w:num w:numId="17">
    <w:abstractNumId w:val="80"/>
  </w:num>
  <w:num w:numId="18">
    <w:abstractNumId w:val="53"/>
  </w:num>
  <w:num w:numId="19">
    <w:abstractNumId w:val="37"/>
  </w:num>
  <w:num w:numId="20">
    <w:abstractNumId w:val="58"/>
  </w:num>
  <w:num w:numId="21">
    <w:abstractNumId w:val="44"/>
  </w:num>
  <w:num w:numId="22">
    <w:abstractNumId w:val="10"/>
  </w:num>
  <w:num w:numId="23">
    <w:abstractNumId w:val="34"/>
  </w:num>
  <w:num w:numId="24">
    <w:abstractNumId w:val="7"/>
  </w:num>
  <w:num w:numId="25">
    <w:abstractNumId w:val="62"/>
  </w:num>
  <w:num w:numId="26">
    <w:abstractNumId w:val="24"/>
  </w:num>
  <w:num w:numId="27">
    <w:abstractNumId w:val="52"/>
  </w:num>
  <w:num w:numId="28">
    <w:abstractNumId w:val="51"/>
  </w:num>
  <w:num w:numId="29">
    <w:abstractNumId w:val="47"/>
  </w:num>
  <w:num w:numId="30">
    <w:abstractNumId w:val="13"/>
  </w:num>
  <w:num w:numId="31">
    <w:abstractNumId w:val="50"/>
  </w:num>
  <w:num w:numId="32">
    <w:abstractNumId w:val="77"/>
  </w:num>
  <w:num w:numId="33">
    <w:abstractNumId w:val="46"/>
  </w:num>
  <w:num w:numId="34">
    <w:abstractNumId w:val="63"/>
  </w:num>
  <w:num w:numId="35">
    <w:abstractNumId w:val="70"/>
  </w:num>
  <w:num w:numId="36">
    <w:abstractNumId w:val="43"/>
  </w:num>
  <w:num w:numId="37">
    <w:abstractNumId w:val="8"/>
  </w:num>
  <w:num w:numId="38">
    <w:abstractNumId w:val="67"/>
  </w:num>
  <w:num w:numId="39">
    <w:abstractNumId w:val="2"/>
  </w:num>
  <w:num w:numId="40">
    <w:abstractNumId w:val="27"/>
  </w:num>
  <w:num w:numId="41">
    <w:abstractNumId w:val="45"/>
  </w:num>
  <w:num w:numId="42">
    <w:abstractNumId w:val="68"/>
  </w:num>
  <w:num w:numId="43">
    <w:abstractNumId w:val="59"/>
  </w:num>
  <w:num w:numId="44">
    <w:abstractNumId w:val="71"/>
  </w:num>
  <w:num w:numId="45">
    <w:abstractNumId w:val="60"/>
  </w:num>
  <w:num w:numId="46">
    <w:abstractNumId w:val="66"/>
  </w:num>
  <w:num w:numId="47">
    <w:abstractNumId w:val="28"/>
  </w:num>
  <w:num w:numId="48">
    <w:abstractNumId w:val="65"/>
  </w:num>
  <w:num w:numId="49">
    <w:abstractNumId w:val="48"/>
  </w:num>
  <w:num w:numId="50">
    <w:abstractNumId w:val="12"/>
  </w:num>
  <w:num w:numId="51">
    <w:abstractNumId w:val="75"/>
  </w:num>
  <w:num w:numId="52">
    <w:abstractNumId w:val="54"/>
  </w:num>
  <w:num w:numId="53">
    <w:abstractNumId w:val="25"/>
  </w:num>
  <w:num w:numId="54">
    <w:abstractNumId w:val="33"/>
  </w:num>
  <w:num w:numId="55">
    <w:abstractNumId w:val="29"/>
  </w:num>
  <w:num w:numId="56">
    <w:abstractNumId w:val="78"/>
  </w:num>
  <w:num w:numId="57">
    <w:abstractNumId w:val="56"/>
  </w:num>
  <w:num w:numId="58">
    <w:abstractNumId w:val="39"/>
  </w:num>
  <w:num w:numId="59">
    <w:abstractNumId w:val="32"/>
  </w:num>
  <w:num w:numId="60">
    <w:abstractNumId w:val="20"/>
  </w:num>
  <w:num w:numId="61">
    <w:abstractNumId w:val="9"/>
  </w:num>
  <w:num w:numId="62">
    <w:abstractNumId w:val="61"/>
  </w:num>
  <w:num w:numId="63">
    <w:abstractNumId w:val="23"/>
  </w:num>
  <w:num w:numId="64">
    <w:abstractNumId w:val="81"/>
  </w:num>
  <w:num w:numId="65">
    <w:abstractNumId w:val="22"/>
  </w:num>
  <w:num w:numId="66">
    <w:abstractNumId w:val="19"/>
  </w:num>
  <w:num w:numId="67">
    <w:abstractNumId w:val="17"/>
  </w:num>
  <w:num w:numId="68">
    <w:abstractNumId w:val="76"/>
  </w:num>
  <w:num w:numId="69">
    <w:abstractNumId w:val="14"/>
  </w:num>
  <w:num w:numId="70">
    <w:abstractNumId w:val="4"/>
  </w:num>
  <w:num w:numId="71">
    <w:abstractNumId w:val="16"/>
  </w:num>
  <w:num w:numId="72">
    <w:abstractNumId w:val="69"/>
  </w:num>
  <w:num w:numId="73">
    <w:abstractNumId w:val="21"/>
  </w:num>
  <w:num w:numId="74">
    <w:abstractNumId w:val="21"/>
    <w:lvlOverride w:ilvl="2">
      <w:lvl w:ilvl="2">
        <w:numFmt w:val="bullet"/>
        <w:lvlText w:val=""/>
        <w:lvlJc w:val="left"/>
        <w:pPr>
          <w:tabs>
            <w:tab w:val="num" w:pos="2160"/>
          </w:tabs>
          <w:ind w:left="2160" w:hanging="360"/>
        </w:pPr>
        <w:rPr>
          <w:rFonts w:ascii="Wingdings" w:hAnsi="Wingdings" w:hint="default"/>
          <w:sz w:val="20"/>
        </w:rPr>
      </w:lvl>
    </w:lvlOverride>
  </w:num>
  <w:num w:numId="75">
    <w:abstractNumId w:val="41"/>
  </w:num>
  <w:num w:numId="76">
    <w:abstractNumId w:val="41"/>
    <w:lvlOverride w:ilvl="1">
      <w:lvl w:ilvl="1">
        <w:numFmt w:val="bullet"/>
        <w:lvlText w:val="o"/>
        <w:lvlJc w:val="left"/>
        <w:pPr>
          <w:tabs>
            <w:tab w:val="num" w:pos="1440"/>
          </w:tabs>
          <w:ind w:left="1440" w:hanging="360"/>
        </w:pPr>
        <w:rPr>
          <w:rFonts w:ascii="Courier New" w:hAnsi="Courier New" w:hint="default"/>
          <w:sz w:val="20"/>
        </w:rPr>
      </w:lvl>
    </w:lvlOverride>
  </w:num>
  <w:num w:numId="77">
    <w:abstractNumId w:val="26"/>
  </w:num>
  <w:num w:numId="78">
    <w:abstractNumId w:val="36"/>
  </w:num>
  <w:num w:numId="79">
    <w:abstractNumId w:val="82"/>
  </w:num>
  <w:num w:numId="80">
    <w:abstractNumId w:val="82"/>
    <w:lvlOverride w:ilvl="2">
      <w:lvl w:ilvl="2">
        <w:numFmt w:val="bullet"/>
        <w:lvlText w:val=""/>
        <w:lvlJc w:val="left"/>
        <w:pPr>
          <w:tabs>
            <w:tab w:val="num" w:pos="2160"/>
          </w:tabs>
          <w:ind w:left="2160" w:hanging="360"/>
        </w:pPr>
        <w:rPr>
          <w:rFonts w:ascii="Wingdings" w:hAnsi="Wingdings" w:hint="default"/>
          <w:sz w:val="20"/>
        </w:rPr>
      </w:lvl>
    </w:lvlOverride>
  </w:num>
  <w:num w:numId="81">
    <w:abstractNumId w:val="42"/>
  </w:num>
  <w:num w:numId="82">
    <w:abstractNumId w:val="72"/>
  </w:num>
  <w:num w:numId="83">
    <w:abstractNumId w:val="74"/>
  </w:num>
  <w:num w:numId="84">
    <w:abstractNumId w:val="79"/>
  </w:num>
  <w:num w:numId="85">
    <w:abstractNumId w:val="0"/>
  </w:num>
  <w:num w:numId="86">
    <w:abstractNumId w:val="11"/>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6E74"/>
    <w:rsid w:val="0008677C"/>
    <w:rsid w:val="0035049E"/>
    <w:rsid w:val="00372C55"/>
    <w:rsid w:val="0042757C"/>
    <w:rsid w:val="00477133"/>
    <w:rsid w:val="004D7464"/>
    <w:rsid w:val="004D75E3"/>
    <w:rsid w:val="00555D85"/>
    <w:rsid w:val="00633A7B"/>
    <w:rsid w:val="007263E8"/>
    <w:rsid w:val="008D62FF"/>
    <w:rsid w:val="008E5576"/>
    <w:rsid w:val="0091715A"/>
    <w:rsid w:val="0095792F"/>
    <w:rsid w:val="00A055A4"/>
    <w:rsid w:val="00AC7AB1"/>
    <w:rsid w:val="00B7159D"/>
    <w:rsid w:val="00CA6E74"/>
    <w:rsid w:val="00F82C17"/>
    <w:rsid w:val="00FD4A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1926F54-A150-4213-8D65-8B3D12375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CA6E7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A6E7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A6E7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A6E74"/>
    <w:rPr>
      <w:rFonts w:ascii="Times New Roman" w:eastAsia="Times New Roman" w:hAnsi="Times New Roman" w:cs="Times New Roman"/>
      <w:b/>
      <w:bCs/>
      <w:sz w:val="27"/>
      <w:szCs w:val="27"/>
    </w:rPr>
  </w:style>
  <w:style w:type="character" w:styleId="Strong">
    <w:name w:val="Strong"/>
    <w:basedOn w:val="DefaultParagraphFont"/>
    <w:uiPriority w:val="22"/>
    <w:qFormat/>
    <w:rsid w:val="00CA6E74"/>
    <w:rPr>
      <w:b/>
      <w:bCs/>
    </w:rPr>
  </w:style>
  <w:style w:type="character" w:customStyle="1" w:styleId="apple-converted-space">
    <w:name w:val="apple-converted-space"/>
    <w:basedOn w:val="DefaultParagraphFont"/>
    <w:rsid w:val="00CA6E74"/>
  </w:style>
  <w:style w:type="character" w:styleId="Emphasis">
    <w:name w:val="Emphasis"/>
    <w:basedOn w:val="DefaultParagraphFont"/>
    <w:uiPriority w:val="20"/>
    <w:qFormat/>
    <w:rsid w:val="00CA6E74"/>
    <w:rPr>
      <w:i/>
      <w:iCs/>
    </w:rPr>
  </w:style>
  <w:style w:type="character" w:styleId="Hyperlink">
    <w:name w:val="Hyperlink"/>
    <w:basedOn w:val="DefaultParagraphFont"/>
    <w:uiPriority w:val="99"/>
    <w:semiHidden/>
    <w:unhideWhenUsed/>
    <w:rsid w:val="00CA6E74"/>
    <w:rPr>
      <w:color w:val="0000FF"/>
      <w:u w:val="single"/>
    </w:rPr>
  </w:style>
  <w:style w:type="paragraph" w:styleId="HTMLPreformatted">
    <w:name w:val="HTML Preformatted"/>
    <w:basedOn w:val="Normal"/>
    <w:link w:val="HTMLPreformattedChar"/>
    <w:uiPriority w:val="99"/>
    <w:semiHidden/>
    <w:unhideWhenUsed/>
    <w:rsid w:val="00CA6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A6E74"/>
    <w:rPr>
      <w:rFonts w:ascii="Courier New" w:eastAsia="Times New Roman" w:hAnsi="Courier New" w:cs="Courier New"/>
      <w:sz w:val="20"/>
      <w:szCs w:val="20"/>
    </w:rPr>
  </w:style>
  <w:style w:type="character" w:customStyle="1" w:styleId="pl-smi">
    <w:name w:val="pl-smi"/>
    <w:basedOn w:val="DefaultParagraphFont"/>
    <w:rsid w:val="00CA6E74"/>
  </w:style>
  <w:style w:type="character" w:customStyle="1" w:styleId="pl-s">
    <w:name w:val="pl-s"/>
    <w:basedOn w:val="DefaultParagraphFont"/>
    <w:rsid w:val="00CA6E74"/>
  </w:style>
  <w:style w:type="character" w:customStyle="1" w:styleId="pl-pds">
    <w:name w:val="pl-pds"/>
    <w:basedOn w:val="DefaultParagraphFont"/>
    <w:rsid w:val="00CA6E74"/>
  </w:style>
  <w:style w:type="paragraph" w:styleId="NormalWeb">
    <w:name w:val="Normal (Web)"/>
    <w:basedOn w:val="Normal"/>
    <w:uiPriority w:val="99"/>
    <w:semiHidden/>
    <w:unhideWhenUsed/>
    <w:rsid w:val="00CA6E7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A6E74"/>
    <w:rPr>
      <w:rFonts w:ascii="Courier New" w:eastAsia="Times New Roman" w:hAnsi="Courier New" w:cs="Courier New"/>
      <w:sz w:val="20"/>
      <w:szCs w:val="20"/>
    </w:rPr>
  </w:style>
  <w:style w:type="character" w:customStyle="1" w:styleId="pl-c">
    <w:name w:val="pl-c"/>
    <w:basedOn w:val="DefaultParagraphFont"/>
    <w:rsid w:val="00CA6E74"/>
  </w:style>
  <w:style w:type="character" w:customStyle="1" w:styleId="pl-k">
    <w:name w:val="pl-k"/>
    <w:basedOn w:val="DefaultParagraphFont"/>
    <w:rsid w:val="00CA6E74"/>
  </w:style>
  <w:style w:type="character" w:customStyle="1" w:styleId="pl-v">
    <w:name w:val="pl-v"/>
    <w:basedOn w:val="DefaultParagraphFont"/>
    <w:rsid w:val="00CA6E74"/>
  </w:style>
  <w:style w:type="character" w:customStyle="1" w:styleId="pl-c1">
    <w:name w:val="pl-c1"/>
    <w:basedOn w:val="DefaultParagraphFont"/>
    <w:rsid w:val="00CA6E74"/>
  </w:style>
  <w:style w:type="character" w:customStyle="1" w:styleId="pl-en">
    <w:name w:val="pl-en"/>
    <w:basedOn w:val="DefaultParagraphFont"/>
    <w:rsid w:val="00CA6E74"/>
  </w:style>
  <w:style w:type="paragraph" w:styleId="NoSpacing">
    <w:name w:val="No Spacing"/>
    <w:uiPriority w:val="1"/>
    <w:qFormat/>
    <w:rsid w:val="00477133"/>
    <w:pPr>
      <w:spacing w:after="0" w:line="240" w:lineRule="auto"/>
    </w:pPr>
  </w:style>
  <w:style w:type="paragraph" w:styleId="ListParagraph">
    <w:name w:val="List Paragraph"/>
    <w:basedOn w:val="Normal"/>
    <w:uiPriority w:val="34"/>
    <w:qFormat/>
    <w:rsid w:val="0042757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9131421">
      <w:bodyDiv w:val="1"/>
      <w:marLeft w:val="0"/>
      <w:marRight w:val="0"/>
      <w:marTop w:val="0"/>
      <w:marBottom w:val="0"/>
      <w:divBdr>
        <w:top w:val="none" w:sz="0" w:space="0" w:color="auto"/>
        <w:left w:val="none" w:sz="0" w:space="0" w:color="auto"/>
        <w:bottom w:val="none" w:sz="0" w:space="0" w:color="auto"/>
        <w:right w:val="none" w:sz="0" w:space="0" w:color="auto"/>
      </w:divBdr>
    </w:div>
    <w:div w:id="920018796">
      <w:bodyDiv w:val="1"/>
      <w:marLeft w:val="0"/>
      <w:marRight w:val="0"/>
      <w:marTop w:val="0"/>
      <w:marBottom w:val="0"/>
      <w:divBdr>
        <w:top w:val="none" w:sz="0" w:space="0" w:color="auto"/>
        <w:left w:val="none" w:sz="0" w:space="0" w:color="auto"/>
        <w:bottom w:val="none" w:sz="0" w:space="0" w:color="auto"/>
        <w:right w:val="none" w:sz="0" w:space="0" w:color="auto"/>
      </w:divBdr>
    </w:div>
    <w:div w:id="987443813">
      <w:bodyDiv w:val="1"/>
      <w:marLeft w:val="0"/>
      <w:marRight w:val="0"/>
      <w:marTop w:val="0"/>
      <w:marBottom w:val="0"/>
      <w:divBdr>
        <w:top w:val="none" w:sz="0" w:space="0" w:color="auto"/>
        <w:left w:val="none" w:sz="0" w:space="0" w:color="auto"/>
        <w:bottom w:val="none" w:sz="0" w:space="0" w:color="auto"/>
        <w:right w:val="none" w:sz="0" w:space="0" w:color="auto"/>
      </w:divBdr>
    </w:div>
    <w:div w:id="1151560306">
      <w:bodyDiv w:val="1"/>
      <w:marLeft w:val="0"/>
      <w:marRight w:val="0"/>
      <w:marTop w:val="0"/>
      <w:marBottom w:val="0"/>
      <w:divBdr>
        <w:top w:val="none" w:sz="0" w:space="0" w:color="auto"/>
        <w:left w:val="none" w:sz="0" w:space="0" w:color="auto"/>
        <w:bottom w:val="none" w:sz="0" w:space="0" w:color="auto"/>
        <w:right w:val="none" w:sz="0" w:space="0" w:color="auto"/>
      </w:divBdr>
      <w:divsChild>
        <w:div w:id="1911039629">
          <w:marLeft w:val="0"/>
          <w:marRight w:val="0"/>
          <w:marTop w:val="0"/>
          <w:marBottom w:val="240"/>
          <w:divBdr>
            <w:top w:val="none" w:sz="0" w:space="0" w:color="auto"/>
            <w:left w:val="none" w:sz="0" w:space="0" w:color="auto"/>
            <w:bottom w:val="none" w:sz="0" w:space="0" w:color="auto"/>
            <w:right w:val="none" w:sz="0" w:space="0" w:color="auto"/>
          </w:divBdr>
        </w:div>
        <w:div w:id="1073502554">
          <w:marLeft w:val="0"/>
          <w:marRight w:val="0"/>
          <w:marTop w:val="0"/>
          <w:marBottom w:val="240"/>
          <w:divBdr>
            <w:top w:val="none" w:sz="0" w:space="0" w:color="auto"/>
            <w:left w:val="none" w:sz="0" w:space="0" w:color="auto"/>
            <w:bottom w:val="none" w:sz="0" w:space="0" w:color="auto"/>
            <w:right w:val="none" w:sz="0" w:space="0" w:color="auto"/>
          </w:divBdr>
        </w:div>
        <w:div w:id="1040517660">
          <w:marLeft w:val="0"/>
          <w:marRight w:val="0"/>
          <w:marTop w:val="0"/>
          <w:marBottom w:val="240"/>
          <w:divBdr>
            <w:top w:val="none" w:sz="0" w:space="0" w:color="auto"/>
            <w:left w:val="none" w:sz="0" w:space="0" w:color="auto"/>
            <w:bottom w:val="none" w:sz="0" w:space="0" w:color="auto"/>
            <w:right w:val="none" w:sz="0" w:space="0" w:color="auto"/>
          </w:divBdr>
        </w:div>
        <w:div w:id="1498693652">
          <w:marLeft w:val="0"/>
          <w:marRight w:val="0"/>
          <w:marTop w:val="0"/>
          <w:marBottom w:val="240"/>
          <w:divBdr>
            <w:top w:val="none" w:sz="0" w:space="0" w:color="auto"/>
            <w:left w:val="none" w:sz="0" w:space="0" w:color="auto"/>
            <w:bottom w:val="none" w:sz="0" w:space="0" w:color="auto"/>
            <w:right w:val="none" w:sz="0" w:space="0" w:color="auto"/>
          </w:divBdr>
        </w:div>
        <w:div w:id="110983196">
          <w:marLeft w:val="0"/>
          <w:marRight w:val="0"/>
          <w:marTop w:val="0"/>
          <w:marBottom w:val="240"/>
          <w:divBdr>
            <w:top w:val="none" w:sz="0" w:space="0" w:color="auto"/>
            <w:left w:val="none" w:sz="0" w:space="0" w:color="auto"/>
            <w:bottom w:val="none" w:sz="0" w:space="0" w:color="auto"/>
            <w:right w:val="none" w:sz="0" w:space="0" w:color="auto"/>
          </w:divBdr>
        </w:div>
        <w:div w:id="615797485">
          <w:marLeft w:val="0"/>
          <w:marRight w:val="0"/>
          <w:marTop w:val="0"/>
          <w:marBottom w:val="240"/>
          <w:divBdr>
            <w:top w:val="none" w:sz="0" w:space="0" w:color="auto"/>
            <w:left w:val="none" w:sz="0" w:space="0" w:color="auto"/>
            <w:bottom w:val="none" w:sz="0" w:space="0" w:color="auto"/>
            <w:right w:val="none" w:sz="0" w:space="0" w:color="auto"/>
          </w:divBdr>
        </w:div>
        <w:div w:id="682323716">
          <w:marLeft w:val="0"/>
          <w:marRight w:val="0"/>
          <w:marTop w:val="0"/>
          <w:marBottom w:val="240"/>
          <w:divBdr>
            <w:top w:val="none" w:sz="0" w:space="0" w:color="auto"/>
            <w:left w:val="none" w:sz="0" w:space="0" w:color="auto"/>
            <w:bottom w:val="none" w:sz="0" w:space="0" w:color="auto"/>
            <w:right w:val="none" w:sz="0" w:space="0" w:color="auto"/>
          </w:divBdr>
        </w:div>
        <w:div w:id="365175442">
          <w:marLeft w:val="0"/>
          <w:marRight w:val="0"/>
          <w:marTop w:val="0"/>
          <w:marBottom w:val="240"/>
          <w:divBdr>
            <w:top w:val="none" w:sz="0" w:space="0" w:color="auto"/>
            <w:left w:val="none" w:sz="0" w:space="0" w:color="auto"/>
            <w:bottom w:val="none" w:sz="0" w:space="0" w:color="auto"/>
            <w:right w:val="none" w:sz="0" w:space="0" w:color="auto"/>
          </w:divBdr>
        </w:div>
        <w:div w:id="1550922007">
          <w:marLeft w:val="0"/>
          <w:marRight w:val="0"/>
          <w:marTop w:val="0"/>
          <w:marBottom w:val="240"/>
          <w:divBdr>
            <w:top w:val="none" w:sz="0" w:space="0" w:color="auto"/>
            <w:left w:val="none" w:sz="0" w:space="0" w:color="auto"/>
            <w:bottom w:val="none" w:sz="0" w:space="0" w:color="auto"/>
            <w:right w:val="none" w:sz="0" w:space="0" w:color="auto"/>
          </w:divBdr>
        </w:div>
        <w:div w:id="1515607281">
          <w:marLeft w:val="0"/>
          <w:marRight w:val="0"/>
          <w:marTop w:val="0"/>
          <w:marBottom w:val="240"/>
          <w:divBdr>
            <w:top w:val="none" w:sz="0" w:space="0" w:color="auto"/>
            <w:left w:val="none" w:sz="0" w:space="0" w:color="auto"/>
            <w:bottom w:val="none" w:sz="0" w:space="0" w:color="auto"/>
            <w:right w:val="none" w:sz="0" w:space="0" w:color="auto"/>
          </w:divBdr>
        </w:div>
        <w:div w:id="1939291976">
          <w:marLeft w:val="0"/>
          <w:marRight w:val="0"/>
          <w:marTop w:val="0"/>
          <w:marBottom w:val="240"/>
          <w:divBdr>
            <w:top w:val="none" w:sz="0" w:space="0" w:color="auto"/>
            <w:left w:val="none" w:sz="0" w:space="0" w:color="auto"/>
            <w:bottom w:val="none" w:sz="0" w:space="0" w:color="auto"/>
            <w:right w:val="none" w:sz="0" w:space="0" w:color="auto"/>
          </w:divBdr>
        </w:div>
        <w:div w:id="718091863">
          <w:marLeft w:val="0"/>
          <w:marRight w:val="0"/>
          <w:marTop w:val="0"/>
          <w:marBottom w:val="240"/>
          <w:divBdr>
            <w:top w:val="none" w:sz="0" w:space="0" w:color="auto"/>
            <w:left w:val="none" w:sz="0" w:space="0" w:color="auto"/>
            <w:bottom w:val="none" w:sz="0" w:space="0" w:color="auto"/>
            <w:right w:val="none" w:sz="0" w:space="0" w:color="auto"/>
          </w:divBdr>
        </w:div>
        <w:div w:id="960573897">
          <w:marLeft w:val="0"/>
          <w:marRight w:val="0"/>
          <w:marTop w:val="0"/>
          <w:marBottom w:val="240"/>
          <w:divBdr>
            <w:top w:val="none" w:sz="0" w:space="0" w:color="auto"/>
            <w:left w:val="none" w:sz="0" w:space="0" w:color="auto"/>
            <w:bottom w:val="none" w:sz="0" w:space="0" w:color="auto"/>
            <w:right w:val="none" w:sz="0" w:space="0" w:color="auto"/>
          </w:divBdr>
        </w:div>
        <w:div w:id="564874658">
          <w:marLeft w:val="0"/>
          <w:marRight w:val="0"/>
          <w:marTop w:val="0"/>
          <w:marBottom w:val="240"/>
          <w:divBdr>
            <w:top w:val="none" w:sz="0" w:space="0" w:color="auto"/>
            <w:left w:val="none" w:sz="0" w:space="0" w:color="auto"/>
            <w:bottom w:val="none" w:sz="0" w:space="0" w:color="auto"/>
            <w:right w:val="none" w:sz="0" w:space="0" w:color="auto"/>
          </w:divBdr>
        </w:div>
        <w:div w:id="2061320066">
          <w:marLeft w:val="0"/>
          <w:marRight w:val="0"/>
          <w:marTop w:val="0"/>
          <w:marBottom w:val="240"/>
          <w:divBdr>
            <w:top w:val="none" w:sz="0" w:space="0" w:color="auto"/>
            <w:left w:val="none" w:sz="0" w:space="0" w:color="auto"/>
            <w:bottom w:val="none" w:sz="0" w:space="0" w:color="auto"/>
            <w:right w:val="none" w:sz="0" w:space="0" w:color="auto"/>
          </w:divBdr>
        </w:div>
        <w:div w:id="1618025015">
          <w:marLeft w:val="0"/>
          <w:marRight w:val="0"/>
          <w:marTop w:val="0"/>
          <w:marBottom w:val="240"/>
          <w:divBdr>
            <w:top w:val="none" w:sz="0" w:space="0" w:color="auto"/>
            <w:left w:val="none" w:sz="0" w:space="0" w:color="auto"/>
            <w:bottom w:val="none" w:sz="0" w:space="0" w:color="auto"/>
            <w:right w:val="none" w:sz="0" w:space="0" w:color="auto"/>
          </w:divBdr>
        </w:div>
        <w:div w:id="1240872218">
          <w:marLeft w:val="0"/>
          <w:marRight w:val="0"/>
          <w:marTop w:val="0"/>
          <w:marBottom w:val="240"/>
          <w:divBdr>
            <w:top w:val="none" w:sz="0" w:space="0" w:color="auto"/>
            <w:left w:val="none" w:sz="0" w:space="0" w:color="auto"/>
            <w:bottom w:val="none" w:sz="0" w:space="0" w:color="auto"/>
            <w:right w:val="none" w:sz="0" w:space="0" w:color="auto"/>
          </w:divBdr>
        </w:div>
        <w:div w:id="1970283565">
          <w:marLeft w:val="0"/>
          <w:marRight w:val="0"/>
          <w:marTop w:val="0"/>
          <w:marBottom w:val="240"/>
          <w:divBdr>
            <w:top w:val="none" w:sz="0" w:space="0" w:color="auto"/>
            <w:left w:val="none" w:sz="0" w:space="0" w:color="auto"/>
            <w:bottom w:val="none" w:sz="0" w:space="0" w:color="auto"/>
            <w:right w:val="none" w:sz="0" w:space="0" w:color="auto"/>
          </w:divBdr>
        </w:div>
        <w:div w:id="1759599620">
          <w:marLeft w:val="0"/>
          <w:marRight w:val="0"/>
          <w:marTop w:val="0"/>
          <w:marBottom w:val="240"/>
          <w:divBdr>
            <w:top w:val="none" w:sz="0" w:space="0" w:color="auto"/>
            <w:left w:val="none" w:sz="0" w:space="0" w:color="auto"/>
            <w:bottom w:val="none" w:sz="0" w:space="0" w:color="auto"/>
            <w:right w:val="none" w:sz="0" w:space="0" w:color="auto"/>
          </w:divBdr>
        </w:div>
        <w:div w:id="2075931190">
          <w:marLeft w:val="0"/>
          <w:marRight w:val="0"/>
          <w:marTop w:val="0"/>
          <w:marBottom w:val="240"/>
          <w:divBdr>
            <w:top w:val="none" w:sz="0" w:space="0" w:color="auto"/>
            <w:left w:val="none" w:sz="0" w:space="0" w:color="auto"/>
            <w:bottom w:val="none" w:sz="0" w:space="0" w:color="auto"/>
            <w:right w:val="none" w:sz="0" w:space="0" w:color="auto"/>
          </w:divBdr>
        </w:div>
        <w:div w:id="909122738">
          <w:marLeft w:val="0"/>
          <w:marRight w:val="0"/>
          <w:marTop w:val="0"/>
          <w:marBottom w:val="240"/>
          <w:divBdr>
            <w:top w:val="none" w:sz="0" w:space="0" w:color="auto"/>
            <w:left w:val="none" w:sz="0" w:space="0" w:color="auto"/>
            <w:bottom w:val="none" w:sz="0" w:space="0" w:color="auto"/>
            <w:right w:val="none" w:sz="0" w:space="0" w:color="auto"/>
          </w:divBdr>
        </w:div>
        <w:div w:id="33047599">
          <w:marLeft w:val="0"/>
          <w:marRight w:val="0"/>
          <w:marTop w:val="0"/>
          <w:marBottom w:val="240"/>
          <w:divBdr>
            <w:top w:val="none" w:sz="0" w:space="0" w:color="auto"/>
            <w:left w:val="none" w:sz="0" w:space="0" w:color="auto"/>
            <w:bottom w:val="none" w:sz="0" w:space="0" w:color="auto"/>
            <w:right w:val="none" w:sz="0" w:space="0" w:color="auto"/>
          </w:divBdr>
        </w:div>
        <w:div w:id="240140905">
          <w:marLeft w:val="0"/>
          <w:marRight w:val="0"/>
          <w:marTop w:val="0"/>
          <w:marBottom w:val="240"/>
          <w:divBdr>
            <w:top w:val="none" w:sz="0" w:space="0" w:color="auto"/>
            <w:left w:val="none" w:sz="0" w:space="0" w:color="auto"/>
            <w:bottom w:val="none" w:sz="0" w:space="0" w:color="auto"/>
            <w:right w:val="none" w:sz="0" w:space="0" w:color="auto"/>
          </w:divBdr>
        </w:div>
        <w:div w:id="196549976">
          <w:marLeft w:val="0"/>
          <w:marRight w:val="0"/>
          <w:marTop w:val="0"/>
          <w:marBottom w:val="240"/>
          <w:divBdr>
            <w:top w:val="none" w:sz="0" w:space="0" w:color="auto"/>
            <w:left w:val="none" w:sz="0" w:space="0" w:color="auto"/>
            <w:bottom w:val="none" w:sz="0" w:space="0" w:color="auto"/>
            <w:right w:val="none" w:sz="0" w:space="0" w:color="auto"/>
          </w:divBdr>
        </w:div>
        <w:div w:id="759764898">
          <w:marLeft w:val="0"/>
          <w:marRight w:val="0"/>
          <w:marTop w:val="0"/>
          <w:marBottom w:val="240"/>
          <w:divBdr>
            <w:top w:val="none" w:sz="0" w:space="0" w:color="auto"/>
            <w:left w:val="none" w:sz="0" w:space="0" w:color="auto"/>
            <w:bottom w:val="none" w:sz="0" w:space="0" w:color="auto"/>
            <w:right w:val="none" w:sz="0" w:space="0" w:color="auto"/>
          </w:divBdr>
        </w:div>
        <w:div w:id="489909742">
          <w:marLeft w:val="0"/>
          <w:marRight w:val="0"/>
          <w:marTop w:val="0"/>
          <w:marBottom w:val="240"/>
          <w:divBdr>
            <w:top w:val="none" w:sz="0" w:space="0" w:color="auto"/>
            <w:left w:val="none" w:sz="0" w:space="0" w:color="auto"/>
            <w:bottom w:val="none" w:sz="0" w:space="0" w:color="auto"/>
            <w:right w:val="none" w:sz="0" w:space="0" w:color="auto"/>
          </w:divBdr>
        </w:div>
        <w:div w:id="640231955">
          <w:marLeft w:val="0"/>
          <w:marRight w:val="0"/>
          <w:marTop w:val="0"/>
          <w:marBottom w:val="240"/>
          <w:divBdr>
            <w:top w:val="none" w:sz="0" w:space="0" w:color="auto"/>
            <w:left w:val="none" w:sz="0" w:space="0" w:color="auto"/>
            <w:bottom w:val="none" w:sz="0" w:space="0" w:color="auto"/>
            <w:right w:val="none" w:sz="0" w:space="0" w:color="auto"/>
          </w:divBdr>
        </w:div>
        <w:div w:id="1634943138">
          <w:marLeft w:val="0"/>
          <w:marRight w:val="0"/>
          <w:marTop w:val="0"/>
          <w:marBottom w:val="240"/>
          <w:divBdr>
            <w:top w:val="none" w:sz="0" w:space="0" w:color="auto"/>
            <w:left w:val="none" w:sz="0" w:space="0" w:color="auto"/>
            <w:bottom w:val="none" w:sz="0" w:space="0" w:color="auto"/>
            <w:right w:val="none" w:sz="0" w:space="0" w:color="auto"/>
          </w:divBdr>
        </w:div>
        <w:div w:id="1755472373">
          <w:marLeft w:val="0"/>
          <w:marRight w:val="0"/>
          <w:marTop w:val="0"/>
          <w:marBottom w:val="240"/>
          <w:divBdr>
            <w:top w:val="none" w:sz="0" w:space="0" w:color="auto"/>
            <w:left w:val="none" w:sz="0" w:space="0" w:color="auto"/>
            <w:bottom w:val="none" w:sz="0" w:space="0" w:color="auto"/>
            <w:right w:val="none" w:sz="0" w:space="0" w:color="auto"/>
          </w:divBdr>
        </w:div>
        <w:div w:id="1616404974">
          <w:marLeft w:val="0"/>
          <w:marRight w:val="0"/>
          <w:marTop w:val="0"/>
          <w:marBottom w:val="240"/>
          <w:divBdr>
            <w:top w:val="none" w:sz="0" w:space="0" w:color="auto"/>
            <w:left w:val="none" w:sz="0" w:space="0" w:color="auto"/>
            <w:bottom w:val="none" w:sz="0" w:space="0" w:color="auto"/>
            <w:right w:val="none" w:sz="0" w:space="0" w:color="auto"/>
          </w:divBdr>
        </w:div>
        <w:div w:id="916937832">
          <w:marLeft w:val="0"/>
          <w:marRight w:val="0"/>
          <w:marTop w:val="0"/>
          <w:marBottom w:val="240"/>
          <w:divBdr>
            <w:top w:val="none" w:sz="0" w:space="0" w:color="auto"/>
            <w:left w:val="none" w:sz="0" w:space="0" w:color="auto"/>
            <w:bottom w:val="none" w:sz="0" w:space="0" w:color="auto"/>
            <w:right w:val="none" w:sz="0" w:space="0" w:color="auto"/>
          </w:divBdr>
        </w:div>
        <w:div w:id="1803961752">
          <w:marLeft w:val="0"/>
          <w:marRight w:val="0"/>
          <w:marTop w:val="0"/>
          <w:marBottom w:val="240"/>
          <w:divBdr>
            <w:top w:val="none" w:sz="0" w:space="0" w:color="auto"/>
            <w:left w:val="none" w:sz="0" w:space="0" w:color="auto"/>
            <w:bottom w:val="none" w:sz="0" w:space="0" w:color="auto"/>
            <w:right w:val="none" w:sz="0" w:space="0" w:color="auto"/>
          </w:divBdr>
        </w:div>
        <w:div w:id="1591741655">
          <w:marLeft w:val="0"/>
          <w:marRight w:val="0"/>
          <w:marTop w:val="0"/>
          <w:marBottom w:val="240"/>
          <w:divBdr>
            <w:top w:val="none" w:sz="0" w:space="0" w:color="auto"/>
            <w:left w:val="none" w:sz="0" w:space="0" w:color="auto"/>
            <w:bottom w:val="none" w:sz="0" w:space="0" w:color="auto"/>
            <w:right w:val="none" w:sz="0" w:space="0" w:color="auto"/>
          </w:divBdr>
        </w:div>
        <w:div w:id="1201237977">
          <w:marLeft w:val="0"/>
          <w:marRight w:val="0"/>
          <w:marTop w:val="0"/>
          <w:marBottom w:val="240"/>
          <w:divBdr>
            <w:top w:val="none" w:sz="0" w:space="0" w:color="auto"/>
            <w:left w:val="none" w:sz="0" w:space="0" w:color="auto"/>
            <w:bottom w:val="none" w:sz="0" w:space="0" w:color="auto"/>
            <w:right w:val="none" w:sz="0" w:space="0" w:color="auto"/>
          </w:divBdr>
        </w:div>
        <w:div w:id="1193953299">
          <w:marLeft w:val="0"/>
          <w:marRight w:val="0"/>
          <w:marTop w:val="0"/>
          <w:marBottom w:val="240"/>
          <w:divBdr>
            <w:top w:val="none" w:sz="0" w:space="0" w:color="auto"/>
            <w:left w:val="none" w:sz="0" w:space="0" w:color="auto"/>
            <w:bottom w:val="none" w:sz="0" w:space="0" w:color="auto"/>
            <w:right w:val="none" w:sz="0" w:space="0" w:color="auto"/>
          </w:divBdr>
        </w:div>
        <w:div w:id="592590902">
          <w:marLeft w:val="0"/>
          <w:marRight w:val="0"/>
          <w:marTop w:val="0"/>
          <w:marBottom w:val="240"/>
          <w:divBdr>
            <w:top w:val="none" w:sz="0" w:space="0" w:color="auto"/>
            <w:left w:val="none" w:sz="0" w:space="0" w:color="auto"/>
            <w:bottom w:val="none" w:sz="0" w:space="0" w:color="auto"/>
            <w:right w:val="none" w:sz="0" w:space="0" w:color="auto"/>
          </w:divBdr>
        </w:div>
        <w:div w:id="47455292">
          <w:marLeft w:val="0"/>
          <w:marRight w:val="0"/>
          <w:marTop w:val="0"/>
          <w:marBottom w:val="240"/>
          <w:divBdr>
            <w:top w:val="none" w:sz="0" w:space="0" w:color="auto"/>
            <w:left w:val="none" w:sz="0" w:space="0" w:color="auto"/>
            <w:bottom w:val="none" w:sz="0" w:space="0" w:color="auto"/>
            <w:right w:val="none" w:sz="0" w:space="0" w:color="auto"/>
          </w:divBdr>
        </w:div>
        <w:div w:id="712774560">
          <w:marLeft w:val="0"/>
          <w:marRight w:val="0"/>
          <w:marTop w:val="0"/>
          <w:marBottom w:val="240"/>
          <w:divBdr>
            <w:top w:val="none" w:sz="0" w:space="0" w:color="auto"/>
            <w:left w:val="none" w:sz="0" w:space="0" w:color="auto"/>
            <w:bottom w:val="none" w:sz="0" w:space="0" w:color="auto"/>
            <w:right w:val="none" w:sz="0" w:space="0" w:color="auto"/>
          </w:divBdr>
        </w:div>
        <w:div w:id="1664818668">
          <w:marLeft w:val="0"/>
          <w:marRight w:val="0"/>
          <w:marTop w:val="0"/>
          <w:marBottom w:val="240"/>
          <w:divBdr>
            <w:top w:val="none" w:sz="0" w:space="0" w:color="auto"/>
            <w:left w:val="none" w:sz="0" w:space="0" w:color="auto"/>
            <w:bottom w:val="none" w:sz="0" w:space="0" w:color="auto"/>
            <w:right w:val="none" w:sz="0" w:space="0" w:color="auto"/>
          </w:divBdr>
        </w:div>
        <w:div w:id="1679042599">
          <w:marLeft w:val="0"/>
          <w:marRight w:val="0"/>
          <w:marTop w:val="0"/>
          <w:marBottom w:val="240"/>
          <w:divBdr>
            <w:top w:val="none" w:sz="0" w:space="0" w:color="auto"/>
            <w:left w:val="none" w:sz="0" w:space="0" w:color="auto"/>
            <w:bottom w:val="none" w:sz="0" w:space="0" w:color="auto"/>
            <w:right w:val="none" w:sz="0" w:space="0" w:color="auto"/>
          </w:divBdr>
        </w:div>
        <w:div w:id="1555000671">
          <w:marLeft w:val="0"/>
          <w:marRight w:val="0"/>
          <w:marTop w:val="0"/>
          <w:marBottom w:val="240"/>
          <w:divBdr>
            <w:top w:val="none" w:sz="0" w:space="0" w:color="auto"/>
            <w:left w:val="none" w:sz="0" w:space="0" w:color="auto"/>
            <w:bottom w:val="none" w:sz="0" w:space="0" w:color="auto"/>
            <w:right w:val="none" w:sz="0" w:space="0" w:color="auto"/>
          </w:divBdr>
        </w:div>
      </w:divsChild>
    </w:div>
    <w:div w:id="1198591363">
      <w:bodyDiv w:val="1"/>
      <w:marLeft w:val="0"/>
      <w:marRight w:val="0"/>
      <w:marTop w:val="0"/>
      <w:marBottom w:val="0"/>
      <w:divBdr>
        <w:top w:val="none" w:sz="0" w:space="0" w:color="auto"/>
        <w:left w:val="none" w:sz="0" w:space="0" w:color="auto"/>
        <w:bottom w:val="none" w:sz="0" w:space="0" w:color="auto"/>
        <w:right w:val="none" w:sz="0" w:space="0" w:color="auto"/>
      </w:divBdr>
    </w:div>
    <w:div w:id="2039960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ntTable" Target="fontTable.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hyperlink" Target="https://github.com/bcaffo/courses/tree/master/06_StatisticalInference" TargetMode="Externa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hyperlink" Target="https://github.com/bcaffo/courses.git"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hyperlink" Target="https://github.com/sux13/DataScienceSpCourseNotes/blob/master/6_STATINFERENCE/figures/9.png"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hyperlink" Target="https://xkcd.com/795/" TargetMode="External"/><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2496</TotalTime>
  <Pages>84</Pages>
  <Words>10409</Words>
  <Characters>59336</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Liau Swee Yean</dc:creator>
  <cp:keywords/>
  <dc:description/>
  <cp:lastModifiedBy>Liau Swee Yean</cp:lastModifiedBy>
  <cp:revision>6</cp:revision>
  <dcterms:created xsi:type="dcterms:W3CDTF">2016-07-01T13:22:00Z</dcterms:created>
  <dcterms:modified xsi:type="dcterms:W3CDTF">2016-07-03T06:59:00Z</dcterms:modified>
</cp:coreProperties>
</file>